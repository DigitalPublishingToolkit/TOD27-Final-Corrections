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5E3AF4" w14:textId="77777777" w:rsidR="008114F9" w:rsidRPr="007E5745" w:rsidRDefault="008114F9" w:rsidP="008114F9">
      <w:pPr>
        <w:pStyle w:val="Heading1"/>
      </w:pPr>
      <w:bookmarkStart w:id="0" w:name="_Toc387255129"/>
      <w:bookmarkStart w:id="1" w:name="_GoBack"/>
      <w:bookmarkEnd w:id="1"/>
      <w:r>
        <w:t>5.</w:t>
      </w:r>
      <w:r w:rsidRPr="007E5745">
        <w:t xml:space="preserve"> Videoblogging </w:t>
      </w:r>
      <w:r>
        <w:t>as aesthetic</w:t>
      </w:r>
      <w:r w:rsidRPr="007E5745">
        <w:t xml:space="preserve"> form</w:t>
      </w:r>
      <w:bookmarkEnd w:id="0"/>
    </w:p>
    <w:p w14:paraId="7A088565" w14:textId="77777777" w:rsidR="008114F9" w:rsidRDefault="008114F9" w:rsidP="008114F9">
      <w:pPr>
        <w:spacing w:line="240" w:lineRule="auto"/>
        <w:rPr>
          <w:rFonts w:cs="Times New Roman"/>
          <w:szCs w:val="22"/>
        </w:rPr>
      </w:pPr>
    </w:p>
    <w:p w14:paraId="33F25CF7" w14:textId="77777777" w:rsidR="008114F9" w:rsidRDefault="008114F9" w:rsidP="008114F9">
      <w:pPr>
        <w:pStyle w:val="BodyText"/>
      </w:pPr>
      <w:r>
        <w:t xml:space="preserve">In this chapter I want to shift registers from the sociotechnical to the aesthetic. Here I want to explore the experimentation and associated discourses the videobloggers developed. Videoblogging stood in a complex relationship to notions of quality, beauty, design and aesthetics more generally. They were fully aware of the limited affordances of video, and particularly the digital video form meant certain compromises in terms of technical image quality and aesthetic. Clearly they could not begin to approach either professional television or cinematic levels of quality, but equally they looked with some disdain towards the low quality, stuttering, blocky video of the flash video format, most notably used by YouTube. Under the circumstances it was inevitable that the videoblogger community through their discussions and video-work would begin to theorise their video-practice and thereby develop a justificatory language and new aesthetic practice in relation to these challenges. By signposting links to radical film (Vertov, Astruc etc.) but also to theorizations of media (particularly McLuhan) they opened a space within which they created a sense of meaning in relation to their work. This was pragmatically combined with experiments with video practice, and with the affordances of what they saw as a new medium. But videobloggers were always first and foremost makers of video – demonstrating their ideas on the visual, the medium, narrative, form and content through their videoblogs. It was never simply about the audience, products, commercialization or clicks. This aspect of videoblogging, their sense of distinction, and their commitment to experimentation through practice are key markers of the videoblog community at this time. </w:t>
      </w:r>
    </w:p>
    <w:p w14:paraId="73E55182" w14:textId="77777777" w:rsidR="008114F9" w:rsidRDefault="008114F9" w:rsidP="008114F9">
      <w:pPr>
        <w:pStyle w:val="BodyText"/>
      </w:pPr>
    </w:p>
    <w:p w14:paraId="3F74EA01" w14:textId="77777777" w:rsidR="008114F9" w:rsidRDefault="008114F9" w:rsidP="008114F9">
      <w:pPr>
        <w:pStyle w:val="BodyText"/>
      </w:pPr>
      <w:r>
        <w:t xml:space="preserve">When the videoblogging community first started making online videos there was no template for how to do it. Both technically and aesthetically, the media form was very much open to experimentation, and there were intense debates on the email list and in their videos about what – if any – shape it should take and which direction it ought to be developed. Over time, as the technical problems were ironed out, solutions were found to things like distribution and consumption of videoblogs, mainly through RSS clients such </w:t>
      </w:r>
      <w:r>
        <w:lastRenderedPageBreak/>
        <w:t xml:space="preserve">as Feedburner and media players like FireAnt. Technologies began to improve and issues around storage and bandwidth became easier to manage. Gradually, the aesthetics developed into what I describe as a digital vernacular, a particular style of video now strongly associated with web or internet video, in terms of the size, length, cinematography, tone and editing. Today, YouTube videos generally have a certain ‘look’ – an aspect ratio of 16:9, playing a video with a resolution of 360p, 480p, 720p or 1080p, but this has changed over time. Initially, YouTube videos were </w:t>
      </w:r>
      <w:r w:rsidRPr="008F766C">
        <w:t>displayed at a resolution of 320×240</w:t>
      </w:r>
      <w:r>
        <w:t>, and in March 2008 this was increased to</w:t>
      </w:r>
      <w:r w:rsidRPr="008F766C">
        <w:t> 480×360 pixels</w:t>
      </w:r>
      <w:r>
        <w:t>. In November 2008, YouTube introduced 720p HD support. The default length for videos uploaded to YouTube was initially set at 10 minutes, although this was increased to 15 minutes in July 2010 and this could be further increased by uploading from a verified account.</w:t>
      </w:r>
      <w:r>
        <w:rPr>
          <w:rStyle w:val="FootnoteReference"/>
          <w:szCs w:val="22"/>
        </w:rPr>
        <w:footnoteReference w:id="1"/>
      </w:r>
      <w:r>
        <w:t xml:space="preserve"> The production values of YouTube videos are lower than videos produced for television, utilising handheld cameras and regularly feature intimate scenes (as opposed to sweeping landscape or shots) with interiors and people’s faces.</w:t>
      </w:r>
      <w:r>
        <w:rPr>
          <w:rStyle w:val="FootnoteReference"/>
          <w:szCs w:val="22"/>
        </w:rPr>
        <w:footnoteReference w:id="2"/>
      </w:r>
      <w:r>
        <w:t xml:space="preserve"> When put together, these elements form a kind of ‘YouTube vernacular’ – a language through which a YouTube video can easily be recognised, as opposed to a sitcom, a reality television show or a documentary. </w:t>
      </w:r>
    </w:p>
    <w:p w14:paraId="0341F2EC" w14:textId="77777777" w:rsidR="008114F9" w:rsidRDefault="008114F9" w:rsidP="008114F9">
      <w:pPr>
        <w:pStyle w:val="BodyText"/>
      </w:pPr>
    </w:p>
    <w:p w14:paraId="1410F0F3" w14:textId="77777777" w:rsidR="008114F9" w:rsidRDefault="008114F9" w:rsidP="008114F9">
      <w:pPr>
        <w:pStyle w:val="BodyText"/>
      </w:pPr>
      <w:r>
        <w:t xml:space="preserve">Videoblogging also developed its own video aesthetic, a distinct style found in the vast majority of these early internet videos, and still reflected in much first person user-generated content found online today. This aesthetic developed over time, through discussion and arguments, experimentation and failure. Some of the elements were the result of technical limitations discussed in the previous chapter; others again were methods to get </w:t>
      </w:r>
      <w:r w:rsidRPr="002D1F5F">
        <w:rPr>
          <w:i/>
        </w:rPr>
        <w:t>around</w:t>
      </w:r>
      <w:r>
        <w:t xml:space="preserve"> technical constraints such as simple scenes and jump cuts. Videoblogs were influenced by other styles and traditions and owed a great debt to filmmakers and documentary makers of the past, such as Dziga Vertov, Alexandre Astruc and the Guerrilla TV movement. Some also quite consciously drew on television tropes to experiment with intimacy and familiarity using close-ups and fast moving camera shots. </w:t>
      </w:r>
    </w:p>
    <w:p w14:paraId="68F84A02" w14:textId="77777777" w:rsidR="008114F9" w:rsidRDefault="008114F9" w:rsidP="008114F9">
      <w:pPr>
        <w:pStyle w:val="BodyText"/>
      </w:pPr>
    </w:p>
    <w:p w14:paraId="183C1442" w14:textId="77777777" w:rsidR="008114F9" w:rsidRDefault="008114F9" w:rsidP="008114F9">
      <w:pPr>
        <w:pStyle w:val="BodyText"/>
      </w:pPr>
      <w:r>
        <w:t xml:space="preserve">In this chapter, through an analysis of 30 videos from the videoblog community, I explore some of the general elements that make up this videoblogging aesthetic, from title cards to common video shots which make a repeated appearance in videoblogs, such as faces and hands. I also analyse in depth the work of three particular videobloggers who represent different points on the videoblogging spectrum. Their work is at once very different and distinctive, yet, as my analysis shows, the resulting aesthetic has something in common with the majority of videoblogs. By highlighting these commonalities, I hope to draw out and further explore the videoblogging aesthetic and connect the development of this videomaking approach to wider issues of technical affordance and aesthetic experimentation. </w:t>
      </w:r>
    </w:p>
    <w:p w14:paraId="53E1E02C" w14:textId="77777777" w:rsidR="008114F9" w:rsidRDefault="008114F9" w:rsidP="008114F9">
      <w:pPr>
        <w:pStyle w:val="BodyText"/>
      </w:pPr>
    </w:p>
    <w:p w14:paraId="1B61DAAB" w14:textId="77777777" w:rsidR="008114F9" w:rsidRPr="007E5745" w:rsidRDefault="008114F9" w:rsidP="008114F9">
      <w:pPr>
        <w:pStyle w:val="BodyText"/>
      </w:pPr>
      <w:r>
        <w:t>I also undertake a</w:t>
      </w:r>
      <w:r w:rsidRPr="007E5745">
        <w:t xml:space="preserve"> close formal analysis of six </w:t>
      </w:r>
      <w:r>
        <w:t xml:space="preserve">exemplar </w:t>
      </w:r>
      <w:r w:rsidRPr="007E5745">
        <w:t xml:space="preserve">videos from </w:t>
      </w:r>
      <w:r>
        <w:t xml:space="preserve">these </w:t>
      </w:r>
      <w:r w:rsidRPr="007E5745">
        <w:t xml:space="preserve">three videoblogs </w:t>
      </w:r>
      <w:r>
        <w:t>(approximately thirty</w:t>
      </w:r>
      <w:r w:rsidRPr="007E5745">
        <w:t xml:space="preserve"> minutes of video work</w:t>
      </w:r>
      <w:r>
        <w:t>). I seek to trace</w:t>
      </w:r>
      <w:r w:rsidRPr="007E5745">
        <w:t xml:space="preserve"> what the videobloggers did and how they did it</w:t>
      </w:r>
      <w:r>
        <w:t xml:space="preserve">. </w:t>
      </w:r>
      <w:r w:rsidRPr="007E5745">
        <w:t xml:space="preserve">This will follow a </w:t>
      </w:r>
      <w:r>
        <w:t>‘</w:t>
      </w:r>
      <w:r w:rsidRPr="007E5745">
        <w:t>traditional</w:t>
      </w:r>
      <w:r>
        <w:t>’</w:t>
      </w:r>
      <w:r w:rsidRPr="007E5745">
        <w:t xml:space="preserve"> film analysis approach, highlighting the use of </w:t>
      </w:r>
      <w:r>
        <w:t>techniques</w:t>
      </w:r>
      <w:r w:rsidRPr="007E5745">
        <w:t xml:space="preserve"> such as close-ups, point of view and establishing shots, use of sound (diegetic, ambient etc</w:t>
      </w:r>
      <w:r>
        <w:t>.</w:t>
      </w:r>
      <w:r w:rsidRPr="007E5745">
        <w:t>)</w:t>
      </w:r>
      <w:r>
        <w:t>,</w:t>
      </w:r>
      <w:r w:rsidRPr="007E5745">
        <w:t xml:space="preserve"> edits and credits</w:t>
      </w:r>
      <w:r>
        <w:t>. I combine this</w:t>
      </w:r>
      <w:r w:rsidRPr="007E5745">
        <w:t xml:space="preserve"> with a medium-specific analysis</w:t>
      </w:r>
      <w:r>
        <w:t>, specifically</w:t>
      </w:r>
      <w:r w:rsidRPr="007E5745">
        <w:t xml:space="preserve"> drawing attention to the way in which these formal elements of film production, theory and analysis </w:t>
      </w:r>
      <w:r>
        <w:t>are</w:t>
      </w:r>
      <w:r w:rsidRPr="007E5745">
        <w:t xml:space="preserve"> re-framed within the particular practice of videoblogs. For instance, a long-take in a movie </w:t>
      </w:r>
      <w:r>
        <w:t>screened at a cinema is</w:t>
      </w:r>
      <w:r w:rsidRPr="007E5745">
        <w:t xml:space="preserve"> different </w:t>
      </w:r>
      <w:r>
        <w:t>to</w:t>
      </w:r>
      <w:r w:rsidRPr="007E5745">
        <w:t xml:space="preserve"> a one-take </w:t>
      </w:r>
      <w:r>
        <w:t xml:space="preserve">in a </w:t>
      </w:r>
      <w:r w:rsidRPr="007E5745">
        <w:t xml:space="preserve">video screened in a web browser. </w:t>
      </w:r>
      <w:r>
        <w:t>By undertaking a</w:t>
      </w:r>
      <w:r w:rsidRPr="007E5745">
        <w:t xml:space="preserve"> formal analysis </w:t>
      </w:r>
      <w:r>
        <w:t>I can</w:t>
      </w:r>
      <w:r w:rsidRPr="007E5745">
        <w:t xml:space="preserve"> highlight distinctive elements found within the videos, in other words, </w:t>
      </w:r>
      <w:r>
        <w:t>the</w:t>
      </w:r>
      <w:r w:rsidRPr="007E5745">
        <w:t xml:space="preserve"> ways in which the videobloggers experimented with the medium, or pushed</w:t>
      </w:r>
      <w:r>
        <w:t xml:space="preserve"> at</w:t>
      </w:r>
      <w:r w:rsidRPr="007E5745">
        <w:t xml:space="preserve"> the boundaries of digital online video. I </w:t>
      </w:r>
      <w:r>
        <w:t xml:space="preserve">also supplement this with interview </w:t>
      </w:r>
      <w:r w:rsidRPr="007E5745">
        <w:t xml:space="preserve">data and discussions in the videoblogging community. The aim here is to see </w:t>
      </w:r>
      <w:r>
        <w:t>how</w:t>
      </w:r>
      <w:r w:rsidRPr="007E5745">
        <w:t xml:space="preserve"> the discourses of early adoption, experimentation and creative practice</w:t>
      </w:r>
      <w:r>
        <w:t>s</w:t>
      </w:r>
      <w:r w:rsidRPr="007E5745">
        <w:t xml:space="preserve"> </w:t>
      </w:r>
      <w:r>
        <w:t>are</w:t>
      </w:r>
      <w:r w:rsidRPr="007E5745">
        <w:t xml:space="preserve"> </w:t>
      </w:r>
      <w:r>
        <w:t>reflected in the</w:t>
      </w:r>
      <w:r w:rsidRPr="007E5745">
        <w:t xml:space="preserve"> videos themselves. </w:t>
      </w:r>
    </w:p>
    <w:p w14:paraId="140E8E11" w14:textId="77777777" w:rsidR="008114F9" w:rsidRDefault="008114F9" w:rsidP="008114F9">
      <w:pPr>
        <w:pStyle w:val="BodyText"/>
      </w:pPr>
    </w:p>
    <w:p w14:paraId="0D6CE1A5" w14:textId="77777777" w:rsidR="008114F9" w:rsidRDefault="008114F9" w:rsidP="008114F9">
      <w:pPr>
        <w:pStyle w:val="BodyText"/>
      </w:pPr>
      <w:r>
        <w:t>I specifically seek to</w:t>
      </w:r>
      <w:r w:rsidRPr="007E5745">
        <w:t xml:space="preserve"> </w:t>
      </w:r>
      <w:r>
        <w:t xml:space="preserve">draw together </w:t>
      </w:r>
      <w:r w:rsidRPr="007E5745">
        <w:t xml:space="preserve">what </w:t>
      </w:r>
      <w:r>
        <w:t>the videobloggers do and what the videobloggers say they do,</w:t>
      </w:r>
      <w:r w:rsidRPr="007E5745">
        <w:t xml:space="preserve"> to </w:t>
      </w:r>
      <w:r>
        <w:t>explore the</w:t>
      </w:r>
      <w:r w:rsidRPr="007E5745">
        <w:t xml:space="preserve"> visual </w:t>
      </w:r>
      <w:r>
        <w:t>aesthetic</w:t>
      </w:r>
      <w:r w:rsidRPr="007E5745">
        <w:t xml:space="preserve">. </w:t>
      </w:r>
      <w:r>
        <w:t>V</w:t>
      </w:r>
      <w:r w:rsidRPr="007E5745">
        <w:t xml:space="preserve">ideoblogging is a context dependent, </w:t>
      </w:r>
      <w:r>
        <w:t>self-referential</w:t>
      </w:r>
      <w:r w:rsidRPr="007E5745">
        <w:t xml:space="preserve"> cultural form, in which the videoblogger is at once aware of herself as an early adopter of a new public media, </w:t>
      </w:r>
      <w:r>
        <w:t>and</w:t>
      </w:r>
      <w:r w:rsidRPr="007E5745">
        <w:t xml:space="preserve"> at the same time speaking directly to a particular, identified group of people, perceived to</w:t>
      </w:r>
      <w:r>
        <w:t xml:space="preserve"> be part of an invested network. Through a detailed formal analysis connected to the way in which these issues are framed and discussed, I highlight the distinctive elements of the videoblog. </w:t>
      </w:r>
    </w:p>
    <w:p w14:paraId="251924A6" w14:textId="77777777" w:rsidR="008114F9" w:rsidRPr="006C62FA" w:rsidRDefault="008114F9" w:rsidP="008114F9">
      <w:pPr>
        <w:pStyle w:val="BodyText"/>
      </w:pPr>
    </w:p>
    <w:p w14:paraId="509FC680" w14:textId="77777777" w:rsidR="008114F9" w:rsidRDefault="008114F9" w:rsidP="008114F9">
      <w:pPr>
        <w:pStyle w:val="BodyText"/>
      </w:pPr>
      <w:r>
        <w:t>The</w:t>
      </w:r>
      <w:r w:rsidRPr="007E5745">
        <w:t xml:space="preserve"> videoblog aesthetic grew </w:t>
      </w:r>
      <w:r>
        <w:t xml:space="preserve">directly </w:t>
      </w:r>
      <w:r w:rsidRPr="007E5745">
        <w:t xml:space="preserve">out of the practices </w:t>
      </w:r>
      <w:r>
        <w:t>developed in the community of videobloggers. Through their work, the members of the videoblogging community</w:t>
      </w:r>
      <w:r w:rsidRPr="007E5745">
        <w:t xml:space="preserve"> experimented </w:t>
      </w:r>
      <w:r>
        <w:t xml:space="preserve">with different styles and genres, </w:t>
      </w:r>
      <w:r w:rsidRPr="007E5745">
        <w:t xml:space="preserve">and playfully explored </w:t>
      </w:r>
      <w:r>
        <w:t>a</w:t>
      </w:r>
      <w:r w:rsidRPr="007E5745">
        <w:t xml:space="preserve"> Do-It-Yourself (DIY)</w:t>
      </w:r>
      <w:r>
        <w:t xml:space="preserve"> or ‘</w:t>
      </w:r>
      <w:r w:rsidRPr="007E5745">
        <w:t>good enough</w:t>
      </w:r>
      <w:r>
        <w:t>’</w:t>
      </w:r>
      <w:r w:rsidRPr="007E5745">
        <w:t xml:space="preserve"> aesthetic.</w:t>
      </w:r>
      <w:r>
        <w:rPr>
          <w:rStyle w:val="FootnoteReference"/>
          <w:szCs w:val="22"/>
        </w:rPr>
        <w:footnoteReference w:id="3"/>
      </w:r>
      <w:r w:rsidRPr="007E5745">
        <w:t xml:space="preserve"> </w:t>
      </w:r>
      <w:r>
        <w:t>The community shared ideas and methods, from sound and external microphones to editing, which created what I call the videoblog vernacular.</w:t>
      </w:r>
    </w:p>
    <w:p w14:paraId="1C8F004F" w14:textId="77777777" w:rsidR="008114F9" w:rsidRDefault="008114F9" w:rsidP="008114F9">
      <w:pPr>
        <w:spacing w:line="240" w:lineRule="auto"/>
        <w:rPr>
          <w:rFonts w:cs="Times New Roman"/>
          <w:szCs w:val="22"/>
        </w:rPr>
      </w:pPr>
    </w:p>
    <w:p w14:paraId="350B8814" w14:textId="77777777" w:rsidR="008114F9" w:rsidRDefault="008114F9" w:rsidP="008114F9">
      <w:pPr>
        <w:pStyle w:val="Caption"/>
      </w:pPr>
      <w:bookmarkStart w:id="2" w:name="_Toc374621150"/>
      <w:bookmarkStart w:id="3" w:name="_Toc387254620"/>
      <w:r w:rsidRPr="007E5745">
        <w:rPr>
          <w:rFonts w:cs="Times New Roman"/>
          <w:noProof/>
          <w:lang w:val="en-US"/>
        </w:rPr>
        <w:drawing>
          <wp:inline distT="0" distB="0" distL="0" distR="0" wp14:anchorId="396E31D4" wp14:editId="537A6496">
            <wp:extent cx="3945467" cy="2947042"/>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6222" cy="2947606"/>
                    </a:xfrm>
                    <a:prstGeom prst="rect">
                      <a:avLst/>
                    </a:prstGeom>
                    <a:noFill/>
                    <a:ln>
                      <a:noFill/>
                    </a:ln>
                  </pic:spPr>
                </pic:pic>
              </a:graphicData>
            </a:graphic>
          </wp:inline>
        </w:drawing>
      </w:r>
    </w:p>
    <w:p w14:paraId="167035A5" w14:textId="77777777" w:rsidR="008114F9" w:rsidRPr="007E5745" w:rsidRDefault="008114F9" w:rsidP="008114F9">
      <w:pPr>
        <w:pStyle w:val="Caption"/>
        <w:rPr>
          <w:rFonts w:cs="Times New Roman"/>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BF02FC">
        <w:t>Typical credits showing use of URL as branding, note similarity of form</w:t>
      </w:r>
      <w:bookmarkEnd w:id="2"/>
      <w:bookmarkEnd w:id="3"/>
    </w:p>
    <w:p w14:paraId="69C6AE44" w14:textId="77777777" w:rsidR="008114F9" w:rsidRPr="00DF57A0" w:rsidRDefault="008114F9" w:rsidP="008114F9">
      <w:pPr>
        <w:pStyle w:val="BodyText"/>
      </w:pPr>
      <w:r>
        <w:t>To start, we might take as an example the</w:t>
      </w:r>
      <w:r w:rsidRPr="007E5745">
        <w:t xml:space="preserve"> title card </w:t>
      </w:r>
      <w:r>
        <w:t xml:space="preserve">that most videobloggers used </w:t>
      </w:r>
      <w:r w:rsidRPr="007E5745">
        <w:t>at the end of their videos (</w:t>
      </w:r>
      <w:r>
        <w:t>figure 10</w:t>
      </w:r>
      <w:r w:rsidRPr="007E5745">
        <w:t xml:space="preserve">). </w:t>
      </w:r>
      <w:r>
        <w:t>This</w:t>
      </w:r>
      <w:r w:rsidRPr="007E5745">
        <w:t xml:space="preserve"> would often </w:t>
      </w:r>
      <w:r>
        <w:t>display the</w:t>
      </w:r>
      <w:r w:rsidRPr="007E5745">
        <w:t xml:space="preserve"> URL on the last few f</w:t>
      </w:r>
      <w:r>
        <w:t>rames of the</w:t>
      </w:r>
      <w:r w:rsidRPr="007E5745">
        <w:t xml:space="preserve"> videos; this was </w:t>
      </w:r>
      <w:r>
        <w:t xml:space="preserve">usually </w:t>
      </w:r>
      <w:r w:rsidRPr="007E5745">
        <w:t xml:space="preserve">done using white type on a black </w:t>
      </w:r>
      <w:r>
        <w:t xml:space="preserve">background. The typeface </w:t>
      </w:r>
      <w:r w:rsidRPr="007E5745">
        <w:t>might vary, but a</w:t>
      </w:r>
      <w:r>
        <w:t>s can be seen from a few screenshots</w:t>
      </w:r>
      <w:r w:rsidRPr="007E5745">
        <w:t xml:space="preserve"> below, the</w:t>
      </w:r>
      <w:r>
        <w:t xml:space="preserve"> result are remarkably similar in</w:t>
      </w:r>
      <w:r w:rsidRPr="007E5745">
        <w:t xml:space="preserve"> form and presentation. </w:t>
      </w:r>
      <w:r>
        <w:t xml:space="preserve">The title card grew out of a number of different needs. Firstly, the videobloggers had a strong sense of ownership of their work, and marking it with a name and a URL was a way of signing the work off, perhaps like signing a painting. Secondly, the title card allowed the video to be separated from the videoblog on which it was hosted. Which meant that if the viewer were watching using FireAnt, Mefeedia or iTunes, in a long stream of other videos, they would still be able to identify who the creator was. Thirdly, the title card acted as a signifier that this was a </w:t>
      </w:r>
      <w:r>
        <w:rPr>
          <w:i/>
        </w:rPr>
        <w:t>videoblog</w:t>
      </w:r>
      <w:r>
        <w:t xml:space="preserve">, not just an internet video. It signalled that the producer was part of a community of practitioners following certain technical and aesthetic conventions. </w:t>
      </w:r>
    </w:p>
    <w:p w14:paraId="061850CE" w14:textId="77777777" w:rsidR="008114F9" w:rsidRDefault="008114F9" w:rsidP="008114F9">
      <w:pPr>
        <w:pStyle w:val="BodyText"/>
      </w:pPr>
    </w:p>
    <w:p w14:paraId="6DE0AA1A" w14:textId="77777777" w:rsidR="008114F9" w:rsidRPr="007E5745" w:rsidRDefault="008114F9" w:rsidP="008114F9">
      <w:pPr>
        <w:pStyle w:val="BodyText"/>
      </w:pPr>
      <w:r>
        <w:t xml:space="preserve">What is striking is the way in which the form of the title card and how it was located within the timeline of the video soon became conventionalised. Through various iterations and experimentations the use of this method of marking videos enabled at least some sense of social status, as members of a distinct community around videoblogging, to be recognised and shared. These social signifiers are important for identification and help maintain a sense of community, or at least some shared practices around which social structures begin to cohere. But just as important is the way in which these practices begin to crystallize a shared sense of an aesthetic appropriate to the form of videoblogging. </w:t>
      </w:r>
    </w:p>
    <w:p w14:paraId="5EEA9B48" w14:textId="77777777" w:rsidR="008114F9" w:rsidRDefault="008114F9" w:rsidP="008114F9">
      <w:pPr>
        <w:pStyle w:val="BodyText"/>
      </w:pPr>
    </w:p>
    <w:p w14:paraId="69541277" w14:textId="77777777" w:rsidR="008114F9" w:rsidRDefault="008114F9" w:rsidP="008114F9">
      <w:pPr>
        <w:pStyle w:val="BodyText"/>
      </w:pPr>
      <w:r>
        <w:t>The videoblogging vernacular</w:t>
      </w:r>
      <w:r w:rsidRPr="007E5745">
        <w:t xml:space="preserve"> is </w:t>
      </w:r>
      <w:r>
        <w:t>reflected in</w:t>
      </w:r>
      <w:r w:rsidRPr="007E5745">
        <w:t xml:space="preserve"> a set of stylistic and formal tropes, including narrative decisions and technical equipment, all contributing to the creation of a particular visual result. </w:t>
      </w:r>
      <w:r>
        <w:t xml:space="preserve">This shares certain commonalities with what </w:t>
      </w:r>
      <w:r w:rsidRPr="007E5745">
        <w:t xml:space="preserve">Newman </w:t>
      </w:r>
      <w:r>
        <w:t>calls a DIY aesthetic</w:t>
      </w:r>
      <w:r w:rsidRPr="007E5745">
        <w:t>,</w:t>
      </w:r>
      <w:r>
        <w:t xml:space="preserve"> a rather loose concept which he defines as referring to</w:t>
      </w:r>
      <w:r w:rsidRPr="007E5745">
        <w:t xml:space="preserve"> </w:t>
      </w:r>
      <w:r>
        <w:t>‘</w:t>
      </w:r>
      <w:r w:rsidRPr="007E5745">
        <w:t>a visual or sound style, the modest-means quality summed up by the punk myth that all it takes to start a band is three guitar chords… But DIY can also mean media made using the new tools, themselves the products of professional creators, that allow anyone to set up a blog or a Web photo album.</w:t>
      </w:r>
      <w:r>
        <w:t>’</w:t>
      </w:r>
      <w:r>
        <w:rPr>
          <w:rStyle w:val="FootnoteReference"/>
        </w:rPr>
        <w:footnoteReference w:id="4"/>
      </w:r>
      <w:r w:rsidRPr="007E5745">
        <w:t xml:space="preserve"> </w:t>
      </w:r>
    </w:p>
    <w:p w14:paraId="59553BFE" w14:textId="77777777" w:rsidR="008114F9" w:rsidRPr="00352D07" w:rsidRDefault="008114F9" w:rsidP="008114F9">
      <w:pPr>
        <w:pStyle w:val="BodyText"/>
      </w:pPr>
    </w:p>
    <w:p w14:paraId="35EB542B" w14:textId="77777777" w:rsidR="008114F9" w:rsidRPr="007E5745" w:rsidRDefault="008114F9" w:rsidP="008114F9">
      <w:pPr>
        <w:pStyle w:val="BodyText"/>
      </w:pPr>
      <w:r>
        <w:t>The</w:t>
      </w:r>
      <w:r w:rsidRPr="007E5745">
        <w:t xml:space="preserve"> </w:t>
      </w:r>
      <w:r>
        <w:t>videoblogging vernacular</w:t>
      </w:r>
      <w:r w:rsidRPr="007E5745">
        <w:t xml:space="preserve"> not only refers to how a video</w:t>
      </w:r>
      <w:r>
        <w:t>blog</w:t>
      </w:r>
      <w:r w:rsidRPr="007E5745">
        <w:t xml:space="preserve"> </w:t>
      </w:r>
      <w:r w:rsidRPr="007E5745">
        <w:rPr>
          <w:i/>
        </w:rPr>
        <w:t>looks</w:t>
      </w:r>
      <w:r w:rsidRPr="007E5745">
        <w:t xml:space="preserve">, but also to the wider practices associated with amateur and semi-professional production, which includes a </w:t>
      </w:r>
      <w:r>
        <w:t>‘</w:t>
      </w:r>
      <w:r w:rsidRPr="007E5745">
        <w:t>shift in taste from an assumption of professionalism as the norm and standard of quality to a position that amateurism has equal or e</w:t>
      </w:r>
      <w:r>
        <w:t>ven greater value’</w:t>
      </w:r>
      <w:r w:rsidRPr="007E5745">
        <w:t>.</w:t>
      </w:r>
      <w:r>
        <w:rPr>
          <w:rStyle w:val="FootnoteReference"/>
          <w:szCs w:val="22"/>
        </w:rPr>
        <w:footnoteReference w:id="5"/>
      </w:r>
      <w:r w:rsidRPr="007E5745">
        <w:t xml:space="preserve"> Making do with w</w:t>
      </w:r>
      <w:r>
        <w:t>hatever equipment was available</w:t>
      </w:r>
      <w:r w:rsidRPr="007E5745">
        <w:t xml:space="preserve"> has a long tradition in amateur and semi-professional film and video production</w:t>
      </w:r>
      <w:r>
        <w:t>, as Patricia Zimmerman showed in her work on amateur film in America’s recent past.</w:t>
      </w:r>
      <w:r>
        <w:rPr>
          <w:rStyle w:val="FootnoteReference"/>
          <w:szCs w:val="22"/>
        </w:rPr>
        <w:footnoteReference w:id="6"/>
      </w:r>
      <w:r w:rsidRPr="007E5745">
        <w:t xml:space="preserve"> </w:t>
      </w:r>
      <w:r>
        <w:t>As such,</w:t>
      </w:r>
      <w:r w:rsidRPr="007E5745">
        <w:t xml:space="preserve"> it is not </w:t>
      </w:r>
      <w:r>
        <w:t>‘</w:t>
      </w:r>
      <w:r w:rsidRPr="007E5745">
        <w:t>new</w:t>
      </w:r>
      <w:r>
        <w:t>’</w:t>
      </w:r>
      <w:r w:rsidRPr="007E5745">
        <w:t xml:space="preserve">. </w:t>
      </w:r>
      <w:r>
        <w:t>For example, i</w:t>
      </w:r>
      <w:r w:rsidRPr="007E5745">
        <w:t xml:space="preserve">n the 1970s, </w:t>
      </w:r>
      <w:r>
        <w:t xml:space="preserve">the term </w:t>
      </w:r>
      <w:r w:rsidRPr="007E5745">
        <w:t>DIY aesthetic was use</w:t>
      </w:r>
      <w:r>
        <w:t>d to describe the video-</w:t>
      </w:r>
      <w:r w:rsidRPr="007E5745">
        <w:t xml:space="preserve">works of Guerrilla </w:t>
      </w:r>
      <w:r>
        <w:t>T</w:t>
      </w:r>
      <w:r w:rsidRPr="007E5745">
        <w:t>elevision.</w:t>
      </w:r>
      <w:r>
        <w:t xml:space="preserve"> </w:t>
      </w:r>
      <w:r w:rsidRPr="007E5745">
        <w:t>However, the particular constellation of technologies ava</w:t>
      </w:r>
      <w:r>
        <w:t>ilable to these videobloggers was</w:t>
      </w:r>
      <w:r w:rsidRPr="007E5745">
        <w:t xml:space="preserve"> unique. </w:t>
      </w:r>
      <w:r>
        <w:t>So in contrast</w:t>
      </w:r>
      <w:r w:rsidRPr="007E5745">
        <w:t xml:space="preserve">, </w:t>
      </w:r>
      <w:r>
        <w:t>G</w:t>
      </w:r>
      <w:r w:rsidRPr="007E5745">
        <w:t xml:space="preserve">uerrilla </w:t>
      </w:r>
      <w:r>
        <w:t>T</w:t>
      </w:r>
      <w:r w:rsidRPr="007E5745">
        <w:t xml:space="preserve">elevision had access to </w:t>
      </w:r>
      <w:r>
        <w:t xml:space="preserve">portable equipment and </w:t>
      </w:r>
      <w:r w:rsidRPr="007E5745">
        <w:t>editing tools, but</w:t>
      </w:r>
      <w:r>
        <w:t xml:space="preserve"> access to</w:t>
      </w:r>
      <w:r w:rsidRPr="007E5745">
        <w:t xml:space="preserve"> </w:t>
      </w:r>
      <w:r w:rsidRPr="00D24307">
        <w:t>distribution</w:t>
      </w:r>
      <w:r w:rsidRPr="007E5745">
        <w:t xml:space="preserve"> remained one of their main </w:t>
      </w:r>
      <w:r>
        <w:t>problems</w:t>
      </w:r>
      <w:r w:rsidRPr="007E5745">
        <w:t xml:space="preserve">. </w:t>
      </w:r>
      <w:r>
        <w:t>Whereas</w:t>
      </w:r>
      <w:r w:rsidRPr="007E5745">
        <w:t xml:space="preserve"> Mil</w:t>
      </w:r>
      <w:r>
        <w:t>es</w:t>
      </w:r>
      <w:r w:rsidRPr="007E5745">
        <w:t xml:space="preserve"> argues, networked distribution is where videoblogging is unique in the history of f</w:t>
      </w:r>
      <w:r>
        <w:t>i</w:t>
      </w:r>
      <w:r w:rsidRPr="007E5745">
        <w:t>lm and video</w:t>
      </w:r>
      <w:r>
        <w:t xml:space="preserve"> and the videobloggers were aware of this in the way in which they produced the format, but also distributed it.</w:t>
      </w:r>
      <w:r>
        <w:rPr>
          <w:rStyle w:val="FootnoteReference"/>
          <w:szCs w:val="22"/>
        </w:rPr>
        <w:footnoteReference w:id="7"/>
      </w:r>
    </w:p>
    <w:p w14:paraId="2008C7BF" w14:textId="77777777" w:rsidR="008114F9" w:rsidRDefault="008114F9" w:rsidP="008114F9">
      <w:pPr>
        <w:pStyle w:val="BodyText"/>
      </w:pPr>
    </w:p>
    <w:p w14:paraId="0BE3A0DD" w14:textId="77777777" w:rsidR="008114F9" w:rsidRPr="007E5745" w:rsidRDefault="008114F9" w:rsidP="008114F9">
      <w:pPr>
        <w:pStyle w:val="BodyText"/>
      </w:pPr>
      <w:r w:rsidRPr="007E5745">
        <w:t xml:space="preserve">The videos selected for </w:t>
      </w:r>
      <w:r>
        <w:t>this</w:t>
      </w:r>
      <w:r w:rsidRPr="007E5745">
        <w:t xml:space="preserve"> formal analysis were recommended by t</w:t>
      </w:r>
      <w:r>
        <w:t>he videobloggers themselves as key examples of their work</w:t>
      </w:r>
      <w:r w:rsidRPr="007E5745">
        <w:t>. Due to the time that has elapsed since the interviews took place, however, some of these videos, for a variety of reasons, are no longer accessibl</w:t>
      </w:r>
      <w:r>
        <w:t xml:space="preserve">e. As mentioned, </w:t>
      </w:r>
      <w:r w:rsidRPr="007E5745">
        <w:t>Blip.tv – where most of the videos were hosted –</w:t>
      </w:r>
      <w:r>
        <w:t xml:space="preserve"> d</w:t>
      </w:r>
      <w:r w:rsidRPr="007E5745">
        <w:t>elete</w:t>
      </w:r>
      <w:r>
        <w:t>d</w:t>
      </w:r>
      <w:r w:rsidRPr="007E5745">
        <w:t xml:space="preserve"> old videoblogs </w:t>
      </w:r>
      <w:r>
        <w:t xml:space="preserve">in </w:t>
      </w:r>
      <w:r w:rsidRPr="007E5745">
        <w:t>October 2013.</w:t>
      </w:r>
      <w:r>
        <w:rPr>
          <w:rStyle w:val="FootnoteReference"/>
        </w:rPr>
        <w:footnoteReference w:id="8"/>
      </w:r>
      <w:r w:rsidRPr="007E5745">
        <w:t xml:space="preserve"> </w:t>
      </w:r>
      <w:r>
        <w:t>Other videos</w:t>
      </w:r>
      <w:r w:rsidRPr="007E5745">
        <w:t xml:space="preserve"> were hosted on a videoblogger’s personal server, many of whom are no longer making these files available online. Some have chosen to delete old videos, or have migrated to new web domains and neglected to move the videos to the new site. One videoblogger, Raymond</w:t>
      </w:r>
      <w:r>
        <w:t xml:space="preserve"> M. Kristiansen</w:t>
      </w:r>
      <w:r w:rsidRPr="007E5745">
        <w:t xml:space="preserve">, told me his website (he migrated to a Wordpress blog in 2007) got infested with malware, and he can no longer access any of his own </w:t>
      </w:r>
      <w:r>
        <w:t>videos</w:t>
      </w:r>
      <w:r w:rsidRPr="007E5745">
        <w:t>. At the time I conducted my interviews, I downloaded all the videos that were recommended to me.</w:t>
      </w:r>
      <w:r w:rsidRPr="007E5745">
        <w:rPr>
          <w:rStyle w:val="FootnoteReference"/>
        </w:rPr>
        <w:footnoteReference w:id="9"/>
      </w:r>
      <w:r w:rsidRPr="007E5745">
        <w:t xml:space="preserve"> </w:t>
      </w:r>
      <w:r>
        <w:t>S</w:t>
      </w:r>
      <w:r w:rsidRPr="007E5745">
        <w:t xml:space="preserve">ome are encoded in old obsolete </w:t>
      </w:r>
      <w:r>
        <w:t xml:space="preserve">codec </w:t>
      </w:r>
      <w:r w:rsidRPr="007E5745">
        <w:t>formats, and will no longer p</w:t>
      </w:r>
      <w:r>
        <w:t xml:space="preserve">lay, a </w:t>
      </w:r>
      <w:r w:rsidRPr="007E5745">
        <w:t xml:space="preserve">frustrating aspect of technical media.  Those videos uploaded to the Internet Archive have survived technical upgrades and changes best. It is interesting that so few of the videos survive, </w:t>
      </w:r>
      <w:r>
        <w:t xml:space="preserve">considering </w:t>
      </w:r>
      <w:r w:rsidRPr="007E5745">
        <w:t>the community</w:t>
      </w:r>
      <w:r>
        <w:t xml:space="preserve"> consistently emphasised</w:t>
      </w:r>
      <w:r w:rsidRPr="007E5745">
        <w:t xml:space="preserve"> </w:t>
      </w:r>
      <w:r>
        <w:t>the desire t</w:t>
      </w:r>
      <w:r w:rsidRPr="007E5745">
        <w:t>o use videob</w:t>
      </w:r>
      <w:r>
        <w:t xml:space="preserve">logging as a way of archiving </w:t>
      </w:r>
      <w:r w:rsidRPr="007E5745">
        <w:t>and aid</w:t>
      </w:r>
      <w:r>
        <w:t>ing</w:t>
      </w:r>
      <w:r w:rsidRPr="007E5745">
        <w:t xml:space="preserve"> memory for the future. As Susan</w:t>
      </w:r>
      <w:r>
        <w:t xml:space="preserve"> Pitman</w:t>
      </w:r>
      <w:r w:rsidRPr="007E5745">
        <w:t xml:space="preserve"> put it, </w:t>
      </w:r>
      <w:r>
        <w:t>‘</w:t>
      </w:r>
      <w:r w:rsidRPr="007E5745">
        <w:t>I am documenting this for my kids to watch when they’re older</w:t>
      </w:r>
      <w:r>
        <w:t>’</w:t>
      </w:r>
      <w:r w:rsidRPr="007E5745">
        <w:t xml:space="preserve">. </w:t>
      </w:r>
    </w:p>
    <w:p w14:paraId="369EF3C9" w14:textId="77777777" w:rsidR="008114F9" w:rsidRDefault="008114F9" w:rsidP="008114F9">
      <w:pPr>
        <w:pStyle w:val="BodyText"/>
      </w:pPr>
    </w:p>
    <w:p w14:paraId="0AFB3406" w14:textId="77777777" w:rsidR="008114F9" w:rsidRDefault="008114F9" w:rsidP="008114F9">
      <w:pPr>
        <w:pStyle w:val="BodyText"/>
      </w:pPr>
      <w:r>
        <w:t>I chose</w:t>
      </w:r>
      <w:r w:rsidRPr="00691E46">
        <w:t xml:space="preserve"> two videos from</w:t>
      </w:r>
      <w:r>
        <w:t xml:space="preserve"> each of the</w:t>
      </w:r>
      <w:r w:rsidRPr="00691E46">
        <w:t xml:space="preserve"> three different videobloggers</w:t>
      </w:r>
      <w:r>
        <w:t xml:space="preserve"> for the close reading from the categories I identified as</w:t>
      </w:r>
      <w:r w:rsidRPr="00691E46">
        <w:t xml:space="preserve"> personal videoblogging, everyday life videoblogg</w:t>
      </w:r>
      <w:r>
        <w:t>ing and artistic videoblogging</w:t>
      </w:r>
      <w:r w:rsidRPr="00691E46">
        <w:t>. This was a combined total of 33:47 minutes of video footage.</w:t>
      </w:r>
      <w:r>
        <w:t xml:space="preserve"> The first set was two videos by Ryanne Hodson, one of the most prolific videobloggers at the time and an early adopter of the practice. Hodson made very personal videos on her blog Ryanedit.blogspot.com, often filming herself as she was getting out of bed, or as she was travelling, hanging out with friends or just videos of her expressing her ideas – often reflections on videoblogging. Hodson worked through a variety of cameras, from a digital camera with a video function, through to the Sanyo Xacti. Hodson’s style was deceptively simple, using iMovie to edit her work. Her videos were always more about what she had to say, than how they looked. She was an active and generous member of the videoblogging community whose contributions included the resource site Freevlog, being instrumental in setting up </w:t>
      </w:r>
      <w:r w:rsidRPr="005D5ABF">
        <w:rPr>
          <w:i/>
        </w:rPr>
        <w:t>Have Money Will Vlog</w:t>
      </w:r>
      <w:r>
        <w:t xml:space="preserve">, an early community fundraising site, and volunteering at Apple stores teaching people how to videoblog. </w:t>
      </w:r>
    </w:p>
    <w:p w14:paraId="62078107" w14:textId="77777777" w:rsidR="008114F9" w:rsidRDefault="008114F9" w:rsidP="008114F9">
      <w:pPr>
        <w:pStyle w:val="BodyText"/>
      </w:pPr>
    </w:p>
    <w:p w14:paraId="54EDC1E2" w14:textId="77777777" w:rsidR="008114F9" w:rsidRPr="00264AA3" w:rsidRDefault="008114F9" w:rsidP="008114F9">
      <w:pPr>
        <w:pStyle w:val="BodyText"/>
      </w:pPr>
      <w:r>
        <w:t xml:space="preserve">The second set of videoblogs was from Daniel Liss’ site Pouringdown. Liss’ videos were explorations of the medium of videoblogging through a singular aesthetic that made his work instantly recognisable. Liss was not the most active member of the videoblogging community, and would rarely engage in long discussions on the email list. He did, however, follow the debates closely and often reacted to people through his video-work, as can be seen in the video </w:t>
      </w:r>
      <w:r>
        <w:rPr>
          <w:i/>
        </w:rPr>
        <w:t>Theory:Practice</w:t>
      </w:r>
      <w:r>
        <w:t xml:space="preserve">, explored below. Liss never filmed himself or his family directly, although they often featured in his work indirectly. He relied heavily on voice-overs and narration and would experiment with styles, and effects such as blurring images, long, lingering shots with minimal movement and editing, but also more rapid cuts and jarring edits that really brought attention to the aesthetic possibilities of the medium. Finally, the third set of videos was gathered from Juan Falla’s videoblog, </w:t>
      </w:r>
      <w:r>
        <w:rPr>
          <w:i/>
        </w:rPr>
        <w:t>Viviendo Con Falla</w:t>
      </w:r>
      <w:r>
        <w:t>, following Falla and his wife through their everyday lives as they settle in to their new lives in Los Angeles, having recently relocated from Colombia. Falla’s videos were playful explorations of the cultural differences between Colombia and the USA, and he usually spoke both English and Spanish in his films. Falla was an aspiring filmmaker, and he often drew on established tropes and styles in his work, caring deeply about the editing process and the finished product.</w:t>
      </w:r>
    </w:p>
    <w:p w14:paraId="4033DADC" w14:textId="77777777" w:rsidR="008114F9" w:rsidRDefault="008114F9" w:rsidP="008114F9">
      <w:pPr>
        <w:pStyle w:val="BodyText"/>
      </w:pPr>
    </w:p>
    <w:p w14:paraId="20600902" w14:textId="77777777" w:rsidR="008114F9" w:rsidRDefault="008114F9" w:rsidP="008114F9">
      <w:pPr>
        <w:pStyle w:val="BodyText"/>
      </w:pPr>
      <w:r>
        <w:t>The vi</w:t>
      </w:r>
      <w:r w:rsidRPr="007E5745">
        <w:t xml:space="preserve">deobloggers </w:t>
      </w:r>
      <w:r>
        <w:t>are</w:t>
      </w:r>
      <w:r w:rsidRPr="007E5745">
        <w:t xml:space="preserve"> quite adept at </w:t>
      </w:r>
      <w:r>
        <w:t>using</w:t>
      </w:r>
      <w:r w:rsidRPr="007E5745">
        <w:t xml:space="preserve"> established cinematic styles and </w:t>
      </w:r>
      <w:r>
        <w:t>tropes</w:t>
      </w:r>
      <w:r w:rsidRPr="007E5745">
        <w:t>. There is a diverse mix of s</w:t>
      </w:r>
      <w:r>
        <w:t>tyles to be found used in their work</w:t>
      </w:r>
      <w:r w:rsidRPr="007E5745">
        <w:t xml:space="preserve">. </w:t>
      </w:r>
      <w:r>
        <w:t>A</w:t>
      </w:r>
      <w:r w:rsidRPr="007E5745">
        <w:t>s the practice developed</w:t>
      </w:r>
      <w:r>
        <w:t>,</w:t>
      </w:r>
      <w:r w:rsidRPr="007E5745">
        <w:t xml:space="preserve"> some videobloggers invested in </w:t>
      </w:r>
      <w:r>
        <w:t>more professional</w:t>
      </w:r>
      <w:r w:rsidRPr="007E5745">
        <w:t xml:space="preserve"> microphones, </w:t>
      </w:r>
      <w:r>
        <w:t xml:space="preserve">but </w:t>
      </w:r>
      <w:r w:rsidRPr="007E5745">
        <w:t>the majority recorded diegetic, ambient sound through the internal microphone of the cameras</w:t>
      </w:r>
      <w:r>
        <w:t xml:space="preserve"> they used</w:t>
      </w:r>
      <w:r w:rsidRPr="007E5745">
        <w:t xml:space="preserve">, </w:t>
      </w:r>
      <w:r>
        <w:t>so</w:t>
      </w:r>
      <w:r w:rsidRPr="007E5745">
        <w:t xml:space="preserve"> </w:t>
      </w:r>
      <w:r>
        <w:t>g</w:t>
      </w:r>
      <w:r w:rsidRPr="007E5745">
        <w:t>enerally, the sound in videoblo</w:t>
      </w:r>
      <w:r>
        <w:t>gging wa</w:t>
      </w:r>
      <w:r w:rsidRPr="007E5745">
        <w:t xml:space="preserve">s </w:t>
      </w:r>
      <w:r>
        <w:t>fairly</w:t>
      </w:r>
      <w:r w:rsidRPr="007E5745">
        <w:t xml:space="preserve"> </w:t>
      </w:r>
      <w:r>
        <w:t>low quality, but its rawness added to the vernacular aesthetic</w:t>
      </w:r>
      <w:r w:rsidRPr="007E5745">
        <w:t xml:space="preserve">. </w:t>
      </w:r>
      <w:r>
        <w:t>Some</w:t>
      </w:r>
      <w:r w:rsidRPr="007E5745">
        <w:t xml:space="preserve"> voice-overs</w:t>
      </w:r>
      <w:r>
        <w:t xml:space="preserve"> were</w:t>
      </w:r>
      <w:r w:rsidRPr="007E5745">
        <w:t xml:space="preserve"> recorded</w:t>
      </w:r>
      <w:r>
        <w:t xml:space="preserve"> in post-production, resulting in</w:t>
      </w:r>
      <w:r w:rsidRPr="007E5745">
        <w:t xml:space="preserve"> </w:t>
      </w:r>
      <w:r>
        <w:t>‘</w:t>
      </w:r>
      <w:r w:rsidRPr="007E5745">
        <w:t>better</w:t>
      </w:r>
      <w:r>
        <w:t>’ sound quality</w:t>
      </w:r>
      <w:r w:rsidRPr="007E5745">
        <w:t xml:space="preserve">, yet neither </w:t>
      </w:r>
      <w:r>
        <w:t xml:space="preserve">Daniel Liss or Hodson </w:t>
      </w:r>
      <w:r w:rsidRPr="007E5745">
        <w:t>had the</w:t>
      </w:r>
      <w:r>
        <w:t>se</w:t>
      </w:r>
      <w:r w:rsidRPr="007E5745">
        <w:t xml:space="preserve"> kind</w:t>
      </w:r>
      <w:r>
        <w:t>s</w:t>
      </w:r>
      <w:r w:rsidRPr="007E5745">
        <w:t xml:space="preserve"> of resources available</w:t>
      </w:r>
      <w:r>
        <w:t>. Lighting wa</w:t>
      </w:r>
      <w:r w:rsidRPr="007E5745">
        <w:t>s usually</w:t>
      </w:r>
      <w:r>
        <w:t xml:space="preserve"> limited to the natural or artificial light that was av</w:t>
      </w:r>
      <w:r w:rsidRPr="007E5745">
        <w:t xml:space="preserve">ailable where and when the videoblogger </w:t>
      </w:r>
      <w:r>
        <w:t>was shooting, which meant</w:t>
      </w:r>
      <w:r w:rsidRPr="007E5745">
        <w:t xml:space="preserve"> faces </w:t>
      </w:r>
      <w:r>
        <w:t>were</w:t>
      </w:r>
      <w:r w:rsidRPr="007E5745">
        <w:t xml:space="preserve"> often </w:t>
      </w:r>
      <w:r>
        <w:t>‘</w:t>
      </w:r>
      <w:r w:rsidRPr="007E5745">
        <w:t>badly</w:t>
      </w:r>
      <w:r>
        <w:t>’</w:t>
      </w:r>
      <w:r w:rsidRPr="007E5745">
        <w:t xml:space="preserve"> lit –all </w:t>
      </w:r>
      <w:r>
        <w:t>of which sharpened</w:t>
      </w:r>
      <w:r w:rsidRPr="007E5745">
        <w:t xml:space="preserve"> the</w:t>
      </w:r>
      <w:r>
        <w:t xml:space="preserve"> aesthetic of the end product</w:t>
      </w:r>
      <w:r w:rsidRPr="007E5745">
        <w:t xml:space="preserve">. </w:t>
      </w:r>
      <w:r>
        <w:t>T</w:t>
      </w:r>
      <w:r w:rsidRPr="007E5745">
        <w:t xml:space="preserve">his aesthetic was </w:t>
      </w:r>
      <w:r>
        <w:t>increasingly</w:t>
      </w:r>
      <w:r w:rsidRPr="007E5745">
        <w:t xml:space="preserve"> </w:t>
      </w:r>
      <w:r>
        <w:t>deliberate, as ‘a</w:t>
      </w:r>
      <w:r w:rsidRPr="007E5745">
        <w:t>ccording to its own rhetoric, the new participatory online culture needs none of the fancy apparatus of the mainstream media to create something honest and worthwhile, something that communicates citizen to citizen in an authentic and personal mode of expression. It is better off as amateur media than it would be with the means available to professionals</w:t>
      </w:r>
      <w:r>
        <w:t>’.</w:t>
      </w:r>
      <w:r>
        <w:rPr>
          <w:rStyle w:val="FootnoteReference"/>
        </w:rPr>
        <w:footnoteReference w:id="10"/>
      </w:r>
      <w:r>
        <w:t xml:space="preserve"> Certainly, this was seen in videobloggers’ work that would rejoice in its alternative and counter-mainstream aesthetic. </w:t>
      </w:r>
    </w:p>
    <w:p w14:paraId="1F465876" w14:textId="77777777" w:rsidR="008114F9" w:rsidRDefault="008114F9" w:rsidP="008114F9">
      <w:pPr>
        <w:pStyle w:val="BodyText"/>
      </w:pPr>
    </w:p>
    <w:p w14:paraId="68BC6C53" w14:textId="77777777" w:rsidR="008114F9" w:rsidRPr="004420B4" w:rsidRDefault="008114F9" w:rsidP="008114F9">
      <w:pPr>
        <w:pStyle w:val="BodyText"/>
      </w:pPr>
      <w:r w:rsidRPr="004420B4">
        <w:t xml:space="preserve">Birgit Richard argues that </w:t>
      </w:r>
      <w:r>
        <w:t xml:space="preserve">online video, and </w:t>
      </w:r>
      <w:r w:rsidRPr="004420B4">
        <w:t xml:space="preserve">YouTube </w:t>
      </w:r>
      <w:r>
        <w:t xml:space="preserve">in particular, </w:t>
      </w:r>
      <w:r w:rsidRPr="004420B4">
        <w:t xml:space="preserve">perpetuates an ‘ideology of authenticity’ linked to the poor-quality recording tools and subsequent poor resolution images produced. </w:t>
      </w:r>
      <w:r>
        <w:t>T</w:t>
      </w:r>
      <w:r w:rsidRPr="004420B4">
        <w:t>his aesthetic, together with the small windows displaying videos ‘conspire to create “a look of everyday life”’</w:t>
      </w:r>
      <w:r>
        <w:t xml:space="preserve"> and</w:t>
      </w:r>
      <w:r w:rsidRPr="004420B4">
        <w:t xml:space="preserve"> far from being a ‘substitution or… an exchange for classic media art’, YouTube videos are a ‘supplement, a marginal but important fresh addition and revitalisation of art’, with YouTube bringing to light previously invisible practices. </w:t>
      </w:r>
      <w:r>
        <w:t xml:space="preserve">Steyerl likewise conceptualises this in her notion of ‘poor images’ – or copies in motion – images that travel through culture at an accelerating speed, and lose quality at every iteration, be it through compression, remixing or travelling through low quality digital connections. </w:t>
      </w:r>
      <w:r>
        <w:rPr>
          <w:lang w:val="en-US"/>
        </w:rPr>
        <w:t>‘</w:t>
      </w:r>
      <w:r w:rsidRPr="00885EA7">
        <w:rPr>
          <w:lang w:val="en-US"/>
        </w:rPr>
        <w:t>The poor image is no longer about the real thing</w:t>
      </w:r>
      <w:r>
        <w:rPr>
          <w:lang w:val="en-US"/>
        </w:rPr>
        <w:t>’ she argues,</w:t>
      </w:r>
      <w:r w:rsidRPr="00885EA7">
        <w:rPr>
          <w:lang w:val="en-US"/>
        </w:rPr>
        <w:t xml:space="preserve"> </w:t>
      </w:r>
      <w:r>
        <w:rPr>
          <w:lang w:val="en-US"/>
        </w:rPr>
        <w:t>‘</w:t>
      </w:r>
      <w:r w:rsidRPr="00885EA7">
        <w:rPr>
          <w:lang w:val="en-US"/>
        </w:rPr>
        <w:t xml:space="preserve">instead, it is about its own real conditions of existence: about swarm circulation, digital dispersion, fractured and flexible temporalities. It is about defiance and appropriation just as it is about conformism and exploitation. </w:t>
      </w:r>
      <w:r>
        <w:rPr>
          <w:lang w:val="en-US"/>
        </w:rPr>
        <w:t>In short: it is about reality.’</w:t>
      </w:r>
      <w:r>
        <w:rPr>
          <w:rStyle w:val="FootnoteReference"/>
          <w:szCs w:val="22"/>
          <w:lang w:val="en-US"/>
        </w:rPr>
        <w:footnoteReference w:id="11"/>
      </w:r>
      <w:r>
        <w:rPr>
          <w:lang w:val="en-US"/>
        </w:rPr>
        <w:t xml:space="preserve"> </w:t>
      </w:r>
      <w:r w:rsidRPr="004420B4">
        <w:t xml:space="preserve">As </w:t>
      </w:r>
      <w:r>
        <w:t>Richard</w:t>
      </w:r>
      <w:r w:rsidRPr="004420B4">
        <w:t xml:space="preserve"> argues, through YouTube, ‘the thus far invisible common creative practices –a lot of them may have existed before – are becoming more visible and open up the possibility of emerging new art forms’.</w:t>
      </w:r>
      <w:r w:rsidRPr="004420B4">
        <w:rPr>
          <w:vertAlign w:val="superscript"/>
        </w:rPr>
        <w:footnoteReference w:id="12"/>
      </w:r>
      <w:r w:rsidRPr="004420B4">
        <w:t xml:space="preserve"> </w:t>
      </w:r>
      <w:r>
        <w:t xml:space="preserve">In contrast, </w:t>
      </w:r>
      <w:r w:rsidRPr="004420B4">
        <w:t>Michael Renov</w:t>
      </w:r>
      <w:r>
        <w:t xml:space="preserve"> derides</w:t>
      </w:r>
      <w:r w:rsidRPr="004420B4">
        <w:t xml:space="preserve"> this ‘lure of authenticity’ associated with documentary filmmaking, achieved through a ‘cunning appropriation of particular tactics or stylistic traits (the use of ‘witnesses’; the low-tech look, shaky camera</w:t>
      </w:r>
      <w:r>
        <w:t xml:space="preserve">; grainy, out-of-focus images)’, pointing out how </w:t>
      </w:r>
      <w:r w:rsidRPr="004420B4">
        <w:t xml:space="preserve">some non-fiction </w:t>
      </w:r>
      <w:r>
        <w:t xml:space="preserve">also </w:t>
      </w:r>
      <w:r w:rsidRPr="004420B4">
        <w:t>‘displays a number of ‘fictive elements’ – instances of style, structure, and expositional strategy that draw on pre-existent (fictional) constructs or schemata to establish meanings and effects for audiences’.</w:t>
      </w:r>
      <w:r w:rsidRPr="004420B4">
        <w:rPr>
          <w:vertAlign w:val="superscript"/>
        </w:rPr>
        <w:footnoteReference w:id="13"/>
      </w:r>
      <w:r>
        <w:t xml:space="preserve"> </w:t>
      </w:r>
    </w:p>
    <w:p w14:paraId="1F94949B" w14:textId="77777777" w:rsidR="008114F9" w:rsidRDefault="008114F9" w:rsidP="008114F9">
      <w:pPr>
        <w:pStyle w:val="BodyText"/>
      </w:pPr>
    </w:p>
    <w:p w14:paraId="2215B9BB" w14:textId="77777777" w:rsidR="008114F9" w:rsidRPr="00865DB1" w:rsidRDefault="008114F9" w:rsidP="008114F9">
      <w:pPr>
        <w:pStyle w:val="BodyText"/>
      </w:pPr>
      <w:r>
        <w:t xml:space="preserve">In relation to the videoblogs I examined, but also more informally in the wider videoblog community, there was a constant push and pull between a form of grassroots ‘authenticity’ and a desire for professionalism. Indeed, this would sometimes be observed in a desire for professional ascription, or that some form of recognition was or should be made towards their work. This resulted in a creative tension within the videoblog community as this dual identity, part pre-professional, part authentic artist, would be manifest in various ways in their videos. In fact, I would go further and suggest that the videobloggers identity was in some sense imbricated between two orders of identity. That this tension was never fully worked out into a new synthesis reflects on the shortness of the community’s existence, but also in a challenge to their identity which came from an unexpected direction – YouTube. As YouTube’s strength and online presence became increasingly hegemonic, the fledgling videoblog community, which was very poorly funded in relation to YouTube, struggled. Nonetheless, we should remember that the aesthetic of videoblogs was largely settled </w:t>
      </w:r>
      <w:r>
        <w:rPr>
          <w:i/>
        </w:rPr>
        <w:t>before</w:t>
      </w:r>
      <w:r>
        <w:t xml:space="preserve"> YouTube emerged, and certainly before its full power was realised. So if we look at formal aspects of the videos themselves, such as editing style and technique, a number of recognisable practices emerged early on. </w:t>
      </w:r>
    </w:p>
    <w:p w14:paraId="3682EFFC" w14:textId="77777777" w:rsidR="008114F9" w:rsidRPr="007E5745" w:rsidRDefault="008114F9" w:rsidP="008114F9">
      <w:pPr>
        <w:pStyle w:val="BodyText"/>
      </w:pPr>
    </w:p>
    <w:p w14:paraId="583D6119" w14:textId="77777777" w:rsidR="008114F9" w:rsidRDefault="008114F9" w:rsidP="008114F9">
      <w:pPr>
        <w:pStyle w:val="BodyText"/>
      </w:pPr>
      <w:r w:rsidRPr="007E5745">
        <w:t>The editing in videoblogs</w:t>
      </w:r>
      <w:r>
        <w:t xml:space="preserve">, for example, </w:t>
      </w:r>
      <w:r w:rsidRPr="007E5745">
        <w:t>tend</w:t>
      </w:r>
      <w:r>
        <w:t xml:space="preserve">ed </w:t>
      </w:r>
      <w:r w:rsidRPr="007E5745">
        <w:t xml:space="preserve">to </w:t>
      </w:r>
      <w:r>
        <w:t>be circumscribed. F</w:t>
      </w:r>
      <w:r w:rsidRPr="007E5745">
        <w:t xml:space="preserve">or instance, one long-take bracketed each end by a title card and credits, as seen in </w:t>
      </w:r>
      <w:r w:rsidRPr="007E5745">
        <w:rPr>
          <w:i/>
        </w:rPr>
        <w:t>Excited</w:t>
      </w:r>
      <w:r w:rsidRPr="007E5745">
        <w:t xml:space="preserve"> and </w:t>
      </w:r>
      <w:r w:rsidRPr="007E5745">
        <w:rPr>
          <w:i/>
        </w:rPr>
        <w:t>V-Blog Conversations</w:t>
      </w:r>
      <w:r>
        <w:t>,</w:t>
      </w:r>
      <w:r w:rsidRPr="007E5745">
        <w:t xml:space="preserve"> or feature a number of </w:t>
      </w:r>
      <w:r>
        <w:t>quick</w:t>
      </w:r>
      <w:r w:rsidRPr="007E5745">
        <w:t xml:space="preserve"> edits, with cut</w:t>
      </w:r>
      <w:r>
        <w:t xml:space="preserve">s as short as 1-2 seconds long, </w:t>
      </w:r>
      <w:r w:rsidRPr="007E5745">
        <w:t xml:space="preserve">for instance </w:t>
      </w:r>
      <w:r w:rsidRPr="007E5745">
        <w:rPr>
          <w:i/>
        </w:rPr>
        <w:t xml:space="preserve">Theory:Practice </w:t>
      </w:r>
      <w:r w:rsidRPr="007E5745">
        <w:t>and</w:t>
      </w:r>
      <w:r w:rsidRPr="007E5745">
        <w:rPr>
          <w:i/>
        </w:rPr>
        <w:t xml:space="preserve"> Greetings</w:t>
      </w:r>
      <w:r w:rsidRPr="007E5745">
        <w:t xml:space="preserve">. </w:t>
      </w:r>
      <w:r>
        <w:t>Videobloggers might</w:t>
      </w:r>
      <w:r w:rsidRPr="007E5745">
        <w:t xml:space="preserve"> chose to approach one video </w:t>
      </w:r>
      <w:r>
        <w:t>in one way and one in another. For example, ‘o</w:t>
      </w:r>
      <w:r w:rsidRPr="007E5745">
        <w:t>ne video can be really simple,</w:t>
      </w:r>
      <w:r>
        <w:t>’ Juan Falla told me,</w:t>
      </w:r>
      <w:r w:rsidRPr="007E5745">
        <w:t xml:space="preserve"> </w:t>
      </w:r>
      <w:r>
        <w:t>‘</w:t>
      </w:r>
      <w:r w:rsidRPr="007E5745">
        <w:t>not a lot of editing, but then the next one can be heavy-edited and music.</w:t>
      </w:r>
      <w:r>
        <w:t>.</w:t>
      </w:r>
      <w:r w:rsidRPr="007E5745">
        <w:t>. in some videos I feel more like being crea</w:t>
      </w:r>
      <w:r>
        <w:t xml:space="preserve">tive’. </w:t>
      </w:r>
      <w:r w:rsidRPr="007E5745">
        <w:t>Further,</w:t>
      </w:r>
      <w:r>
        <w:t xml:space="preserve"> the decision about</w:t>
      </w:r>
      <w:r w:rsidRPr="007E5745">
        <w:t xml:space="preserve"> whether a video had a lot of editing </w:t>
      </w:r>
      <w:r>
        <w:t>might not be planned from the beginning of the shoot. For example, after a weekend visiting Sundance, Falla knew he wanted to make a video about his experiences. It wasn’t until he began editing he realised what the video would end up looking like,</w:t>
      </w:r>
      <w:r w:rsidRPr="007E5745">
        <w:t xml:space="preserve"> </w:t>
      </w:r>
      <w:r>
        <w:t>‘e</w:t>
      </w:r>
      <w:r w:rsidRPr="007E5745">
        <w:t>diting it,</w:t>
      </w:r>
      <w:r>
        <w:t>’ he told me,</w:t>
      </w:r>
      <w:r w:rsidRPr="007E5745">
        <w:t xml:space="preserve"> </w:t>
      </w:r>
      <w:r>
        <w:t>‘</w:t>
      </w:r>
      <w:r w:rsidRPr="007E5745">
        <w:t>I realized that I could tell a story having 10 frame shots only. And it would all be a crescendo for the last shot</w:t>
      </w:r>
      <w:r>
        <w:t>.’</w:t>
      </w:r>
    </w:p>
    <w:p w14:paraId="45C2F205" w14:textId="77777777" w:rsidR="008114F9" w:rsidRPr="007E5745" w:rsidRDefault="008114F9" w:rsidP="008114F9">
      <w:pPr>
        <w:pStyle w:val="BodyText"/>
      </w:pPr>
    </w:p>
    <w:p w14:paraId="62CB7FE8" w14:textId="77777777" w:rsidR="008114F9" w:rsidRDefault="008114F9" w:rsidP="008114F9">
      <w:pPr>
        <w:pStyle w:val="BodyText"/>
      </w:pPr>
      <w:r>
        <w:t>For me, t</w:t>
      </w:r>
      <w:r w:rsidRPr="007E5745">
        <w:t xml:space="preserve">his comment really highlights </w:t>
      </w:r>
      <w:r>
        <w:t>how videoblogging</w:t>
      </w:r>
      <w:r w:rsidRPr="007E5745">
        <w:t xml:space="preserve"> </w:t>
      </w:r>
      <w:r>
        <w:t>differs</w:t>
      </w:r>
      <w:r w:rsidRPr="007E5745">
        <w:t xml:space="preserve"> from conventional film-making practices. This open-ended approach of </w:t>
      </w:r>
      <w:r>
        <w:t>what we might call elements of ‘found-shooting’ – that is on the fly video taken in the moment, as life unfolds. I have never come across a videoblogger story-boarding a video, for example, at most they might map out a very rough structure. Richard BF liked to experiment with lots of different styles. One week he would do a</w:t>
      </w:r>
      <w:r w:rsidRPr="007E5745">
        <w:t xml:space="preserve"> </w:t>
      </w:r>
      <w:r>
        <w:t xml:space="preserve">‘slow motion piece, one in B&amp;W… </w:t>
      </w:r>
      <w:r w:rsidRPr="007E5745">
        <w:t xml:space="preserve">one upside down, I did one with my camera gaffed to my motorcycle, I did various character voice overdubs, I faked a few </w:t>
      </w:r>
      <w:r>
        <w:t>“</w:t>
      </w:r>
      <w:r w:rsidRPr="007E5745">
        <w:t>personal</w:t>
      </w:r>
      <w:r>
        <w:t>”</w:t>
      </w:r>
      <w:r w:rsidRPr="007E5745">
        <w:t xml:space="preserve"> videoblogs, short ones, long on</w:t>
      </w:r>
      <w:r>
        <w:t>es, art pieces with effects etc.’ This</w:t>
      </w:r>
      <w:r w:rsidRPr="007E5745">
        <w:t xml:space="preserve"> playfulness</w:t>
      </w:r>
      <w:r>
        <w:t xml:space="preserve"> </w:t>
      </w:r>
      <w:r w:rsidRPr="007E5745">
        <w:t>allow</w:t>
      </w:r>
      <w:r>
        <w:t>ed</w:t>
      </w:r>
      <w:r w:rsidRPr="007E5745">
        <w:t xml:space="preserve"> great freedom and personal </w:t>
      </w:r>
      <w:r>
        <w:t>risk-taking</w:t>
      </w:r>
      <w:r w:rsidRPr="007E5745">
        <w:t xml:space="preserve">, which was crucial to the way </w:t>
      </w:r>
      <w:r>
        <w:t>videoblogging</w:t>
      </w:r>
      <w:r w:rsidRPr="007E5745">
        <w:t xml:space="preserve"> was articulated </w:t>
      </w:r>
      <w:r>
        <w:t>and practiced</w:t>
      </w:r>
      <w:r w:rsidRPr="007E5745">
        <w:t xml:space="preserve">. </w:t>
      </w:r>
      <w:r w:rsidRPr="000002DF">
        <w:rPr>
          <w:lang w:val="en-US"/>
        </w:rPr>
        <w:t>This experimentation was not limited to aesthetic choices</w:t>
      </w:r>
      <w:r>
        <w:rPr>
          <w:lang w:val="en-US"/>
        </w:rPr>
        <w:t>, but included the technical specifications as well</w:t>
      </w:r>
      <w:r w:rsidRPr="000002DF">
        <w:rPr>
          <w:lang w:val="en-US"/>
        </w:rPr>
        <w:t xml:space="preserve">. </w:t>
      </w:r>
      <w:r>
        <w:rPr>
          <w:lang w:val="en-US"/>
        </w:rPr>
        <w:t>For example, Hodson told me</w:t>
      </w:r>
      <w:r w:rsidRPr="000002DF">
        <w:rPr>
          <w:lang w:val="en-US"/>
        </w:rPr>
        <w:t xml:space="preserve"> ‘you would play with a number and you go, ‘Ok, oh, Q value. What if I put a 60 in here? Let’s see what happens. Ok, that didn’t work. Let’s try 70. Let’s see what happens.’ Until you got something that worked</w:t>
      </w:r>
      <w:r>
        <w:rPr>
          <w:lang w:val="en-US"/>
        </w:rPr>
        <w:t>.</w:t>
      </w:r>
      <w:r w:rsidRPr="000002DF">
        <w:rPr>
          <w:lang w:val="en-US"/>
        </w:rPr>
        <w:t>’</w:t>
      </w:r>
      <w:r>
        <w:rPr>
          <w:lang w:val="en-US"/>
        </w:rPr>
        <w:t xml:space="preserve"> </w:t>
      </w:r>
      <w:r>
        <w:t>Videoblogging gave her a sense of creative freedom, not just to experiment but to ‘</w:t>
      </w:r>
      <w:r w:rsidRPr="007E5745">
        <w:t xml:space="preserve">post whatever </w:t>
      </w:r>
      <w:r>
        <w:t>I</w:t>
      </w:r>
      <w:r w:rsidRPr="007E5745">
        <w:t xml:space="preserve"> feel like. It’s my outlet</w:t>
      </w:r>
      <w:r>
        <w:t>.’</w:t>
      </w:r>
      <w:r w:rsidRPr="007E5745">
        <w:t xml:space="preserve"> </w:t>
      </w:r>
      <w:r>
        <w:t xml:space="preserve">Jennifer Proctor told me ‘I </w:t>
      </w:r>
      <w:r w:rsidRPr="007E5745">
        <w:t>use my site to experiment with new techniques or ways of seeing or storytelling… it’s a space that isn’t open to me anywhere else.  It’s kind of a judgment-free zone for me, where I can make work that finds an audience (albeit a small one) but is totally experimental and not necessarily polished.  It’s a space where I can express myself and connect with others, however imperfectly, and I love that.  It’s very liberating.</w:t>
      </w:r>
      <w:r>
        <w:t>’</w:t>
      </w:r>
      <w:r w:rsidRPr="007E5745">
        <w:t xml:space="preserve"> </w:t>
      </w:r>
      <w:r>
        <w:t xml:space="preserve">This creativity and space of experimentation also enabled different kinds of gender representation to play out. Without the stifling weight of ‘traditional’ formats, and a sense of openness towards what a videblog could be, both in terms of form and content, meant that, particularly for the women videobloggers, there was no ‘wrong way’ to articulate their experiences, affect or arguments. Of course, previous media forms can and did influence the work produced, for example, film, television and video, but there was seldom an attempt to close down experimentation because it didn’t conform to a ‘norm’ established in or through any prior media. </w:t>
      </w:r>
    </w:p>
    <w:p w14:paraId="33F6DC2C" w14:textId="77777777" w:rsidR="008114F9" w:rsidRPr="007E5745" w:rsidRDefault="008114F9" w:rsidP="008114F9">
      <w:pPr>
        <w:pStyle w:val="BodyText"/>
      </w:pPr>
    </w:p>
    <w:p w14:paraId="20694540" w14:textId="77777777" w:rsidR="008114F9" w:rsidRDefault="008114F9" w:rsidP="008114F9">
      <w:pPr>
        <w:pStyle w:val="BodyText"/>
      </w:pPr>
      <w:r>
        <w:t>Most</w:t>
      </w:r>
      <w:r w:rsidRPr="007E5745">
        <w:t xml:space="preserve"> </w:t>
      </w:r>
      <w:r>
        <w:t xml:space="preserve">informants </w:t>
      </w:r>
      <w:r w:rsidRPr="007E5745">
        <w:t>told me they spent more time on editing than on shooting, this aspect of t</w:t>
      </w:r>
      <w:r>
        <w:t>he practice was important to them. For a</w:t>
      </w:r>
      <w:r w:rsidRPr="007E5745">
        <w:t xml:space="preserve"> videoblogger, </w:t>
      </w:r>
      <w:r>
        <w:t>e</w:t>
      </w:r>
      <w:r w:rsidRPr="007E5745">
        <w:t xml:space="preserve">diting was </w:t>
      </w:r>
      <w:r>
        <w:t>highly valued</w:t>
      </w:r>
      <w:r w:rsidRPr="007E5745">
        <w:t xml:space="preserve"> </w:t>
      </w:r>
      <w:r>
        <w:t>and</w:t>
      </w:r>
      <w:r w:rsidRPr="007E5745">
        <w:t xml:space="preserve"> </w:t>
      </w:r>
      <w:r>
        <w:t>formed an important</w:t>
      </w:r>
      <w:r w:rsidRPr="007E5745">
        <w:t xml:space="preserve"> part of </w:t>
      </w:r>
      <w:r>
        <w:t xml:space="preserve">how they identified </w:t>
      </w:r>
      <w:r w:rsidRPr="007E5745">
        <w:t xml:space="preserve">the </w:t>
      </w:r>
      <w:r>
        <w:t>‘</w:t>
      </w:r>
      <w:r w:rsidRPr="007E5745">
        <w:t>craft</w:t>
      </w:r>
      <w:r>
        <w:t>’</w:t>
      </w:r>
      <w:r w:rsidRPr="007E5745">
        <w:t xml:space="preserve"> of </w:t>
      </w:r>
      <w:r>
        <w:t>videoblogging</w:t>
      </w:r>
      <w:r w:rsidRPr="007E5745">
        <w:t>. They felt a strong sense of ownership over their content, and in this respect, editing, the shaping of the image, the creation of narrativ</w:t>
      </w:r>
      <w:r>
        <w:t>e and affect, was central. The</w:t>
      </w:r>
      <w:r w:rsidRPr="007E5745">
        <w:t xml:space="preserve"> </w:t>
      </w:r>
      <w:r>
        <w:t>‘</w:t>
      </w:r>
      <w:r w:rsidRPr="007E5745">
        <w:t>power</w:t>
      </w:r>
      <w:r>
        <w:t>’</w:t>
      </w:r>
      <w:r w:rsidRPr="007E5745">
        <w:t xml:space="preserve"> to create something unique, to manipulate images and sound to create new stories,</w:t>
      </w:r>
      <w:r>
        <w:t xml:space="preserve"> clearly held a certain appeal; ‘i</w:t>
      </w:r>
      <w:r w:rsidRPr="007E5745">
        <w:t>n editing, it’s only me and nobody else. I love this. I love how from different shots, I end up with something people never imagined</w:t>
      </w:r>
      <w:r>
        <w:t>,’ Juan told me</w:t>
      </w:r>
      <w:r w:rsidRPr="007E5745">
        <w:t>.</w:t>
      </w:r>
      <w:r>
        <w:t xml:space="preserve"> </w:t>
      </w:r>
      <w:r w:rsidRPr="007E5745">
        <w:t>This emphasis on the importance of the editing process is perhaps best summarised by Richard H</w:t>
      </w:r>
      <w:r>
        <w:t>all</w:t>
      </w:r>
      <w:r w:rsidRPr="007E5745">
        <w:t xml:space="preserve">, who told me that </w:t>
      </w:r>
      <w:r>
        <w:t>‘</w:t>
      </w:r>
      <w:r w:rsidRPr="007E5745">
        <w:t>editing is like meditation – I’m in a different world</w:t>
      </w:r>
      <w:r>
        <w:t>,’</w:t>
      </w:r>
      <w:r w:rsidRPr="007E5745">
        <w:t xml:space="preserve"> </w:t>
      </w:r>
      <w:r>
        <w:t>often spending</w:t>
      </w:r>
      <w:r w:rsidRPr="007E5745">
        <w:t xml:space="preserve"> 4-5 hours editing a video, which ended up being </w:t>
      </w:r>
      <w:r>
        <w:t xml:space="preserve">no more than </w:t>
      </w:r>
      <w:r w:rsidRPr="007E5745">
        <w:t xml:space="preserve">3-4 minutes long. </w:t>
      </w:r>
      <w:r>
        <w:t>Falla</w:t>
      </w:r>
      <w:r w:rsidRPr="007E5745">
        <w:t>, equally, highlighted the importance of editing to the videoblogger,</w:t>
      </w:r>
      <w:r>
        <w:t xml:space="preserve"> saying ‘</w:t>
      </w:r>
      <w:r w:rsidRPr="007E5745">
        <w:t xml:space="preserve">I like to edit </w:t>
      </w:r>
      <w:r>
        <w:t>a lot</w:t>
      </w:r>
      <w:r w:rsidRPr="007E5745">
        <w:t xml:space="preserve">. So I take my time. The fastest edit I ever did was like 4 hours. But in other more complicated videos I have spent probably 6 hours per day for 5 days. But that’s because I </w:t>
      </w:r>
      <w:r>
        <w:t>love</w:t>
      </w:r>
      <w:r w:rsidRPr="007E5745">
        <w:t xml:space="preserve"> editing</w:t>
      </w:r>
      <w:r>
        <w:t>.’</w:t>
      </w:r>
      <w:r w:rsidRPr="007E5745">
        <w:t xml:space="preserve"> </w:t>
      </w:r>
      <w:r>
        <w:t>Similarly, Charlene Rule told me ‘</w:t>
      </w:r>
      <w:r w:rsidRPr="00697765">
        <w:rPr>
          <w:lang w:val="en-US"/>
        </w:rPr>
        <w:t>I find shooting to be the m</w:t>
      </w:r>
      <w:r>
        <w:rPr>
          <w:lang w:val="en-US"/>
        </w:rPr>
        <w:t>ost difficult, but again, once I force myself to start, then I’</w:t>
      </w:r>
      <w:r w:rsidRPr="00697765">
        <w:rPr>
          <w:lang w:val="en-US"/>
        </w:rPr>
        <w:t>m excited to start editing.</w:t>
      </w:r>
      <w:r>
        <w:rPr>
          <w:lang w:val="en-US"/>
        </w:rPr>
        <w:t xml:space="preserve">’ </w:t>
      </w:r>
    </w:p>
    <w:p w14:paraId="019263BF" w14:textId="77777777" w:rsidR="008114F9" w:rsidRPr="00EB3066" w:rsidRDefault="008114F9" w:rsidP="008114F9">
      <w:pPr>
        <w:pStyle w:val="BodyText"/>
      </w:pPr>
    </w:p>
    <w:p w14:paraId="68095267" w14:textId="77777777" w:rsidR="008114F9" w:rsidRPr="007E5745" w:rsidRDefault="008114F9" w:rsidP="008114F9">
      <w:pPr>
        <w:pStyle w:val="BodyText"/>
      </w:pPr>
      <w:r>
        <w:t xml:space="preserve">For Bordwell, </w:t>
      </w:r>
      <w:r w:rsidRPr="000002DF">
        <w:t xml:space="preserve">the framing of an image </w:t>
      </w:r>
      <w:r>
        <w:t>shows</w:t>
      </w:r>
      <w:r w:rsidRPr="000002DF">
        <w:t xml:space="preserve"> the ‘conscious processes of t</w:t>
      </w:r>
      <w:r>
        <w:t>he film-maker’</w:t>
      </w:r>
      <w:r w:rsidRPr="000002DF">
        <w:t xml:space="preserve"> and </w:t>
      </w:r>
      <w:r>
        <w:t xml:space="preserve">he </w:t>
      </w:r>
      <w:r w:rsidRPr="000002DF">
        <w:t>argue</w:t>
      </w:r>
      <w:r>
        <w:t xml:space="preserve">s </w:t>
      </w:r>
      <w:r w:rsidRPr="000002DF">
        <w:t xml:space="preserve">that </w:t>
      </w:r>
      <w:r w:rsidRPr="000002DF">
        <w:rPr>
          <w:lang w:val="en-US"/>
        </w:rPr>
        <w:t xml:space="preserve">‘whatever its shape, the frame makes the image finite. The film image is bounded, limited. From an implicitly continuous world, the frame selects a sleeve to show us, leaving </w:t>
      </w:r>
      <w:r>
        <w:rPr>
          <w:lang w:val="en-US"/>
        </w:rPr>
        <w:t>the rest of the space off-screen.</w:t>
      </w:r>
      <w:r w:rsidRPr="000002DF">
        <w:rPr>
          <w:lang w:val="en-US"/>
        </w:rPr>
        <w:t>’</w:t>
      </w:r>
      <w:r>
        <w:rPr>
          <w:rStyle w:val="FootnoteReference"/>
          <w:szCs w:val="22"/>
          <w:lang w:val="en-US"/>
        </w:rPr>
        <w:footnoteReference w:id="14"/>
      </w:r>
      <w:r>
        <w:rPr>
          <w:lang w:val="en-US"/>
        </w:rPr>
        <w:t xml:space="preserve"> </w:t>
      </w:r>
      <w:r>
        <w:t>In contrast, t</w:t>
      </w:r>
      <w:r w:rsidRPr="007E5745">
        <w:t>here is a notable absence of part</w:t>
      </w:r>
      <w:r>
        <w:t xml:space="preserve">icular standard cinematic tropes </w:t>
      </w:r>
      <w:r w:rsidRPr="007E5745">
        <w:t>such as the establishing shot</w:t>
      </w:r>
      <w:r>
        <w:t xml:space="preserve"> in videoblogging.</w:t>
      </w:r>
      <w:r w:rsidRPr="007E5745">
        <w:t xml:space="preserve"> An establishing shot is intended to give the viewer a full overview of a scene before the action kicks off, establishing boundaries of action and meaning. In some ways, it is one of the main tools used by </w:t>
      </w:r>
      <w:r>
        <w:t>a</w:t>
      </w:r>
      <w:r w:rsidRPr="007E5745">
        <w:t xml:space="preserve"> director to frame </w:t>
      </w:r>
      <w:r>
        <w:t>a</w:t>
      </w:r>
      <w:r w:rsidRPr="007E5745">
        <w:t xml:space="preserve"> scene, both symbolically and materially.</w:t>
      </w:r>
      <w:r w:rsidRPr="007E5745">
        <w:rPr>
          <w:rStyle w:val="FootnoteReference"/>
          <w:szCs w:val="22"/>
        </w:rPr>
        <w:footnoteReference w:id="15"/>
      </w:r>
      <w:r>
        <w:t xml:space="preserve"> These alternative and unconventional practices</w:t>
      </w:r>
      <w:r w:rsidRPr="007E5745">
        <w:t xml:space="preserve"> </w:t>
      </w:r>
      <w:r>
        <w:t>with</w:t>
      </w:r>
      <w:r w:rsidRPr="007E5745">
        <w:t xml:space="preserve">in videoblogging more generally – even for those self-categorising as makers of documentaries – is significant. </w:t>
      </w:r>
      <w:r>
        <w:t xml:space="preserve">Movie director Joe </w:t>
      </w:r>
      <w:r w:rsidRPr="007E5745">
        <w:t xml:space="preserve">Swanberg, who has adopted many </w:t>
      </w:r>
      <w:r>
        <w:t>‘</w:t>
      </w:r>
      <w:r w:rsidRPr="007E5745">
        <w:t>internet video</w:t>
      </w:r>
      <w:r>
        <w:t>’</w:t>
      </w:r>
      <w:r w:rsidRPr="007E5745">
        <w:t xml:space="preserve"> elements in his work, and make</w:t>
      </w:r>
      <w:r>
        <w:t>s</w:t>
      </w:r>
      <w:r w:rsidRPr="007E5745">
        <w:t xml:space="preserve"> movies that operate similarly to some videobloggers (shoe-string budgets, digital cameras, heavily influence</w:t>
      </w:r>
      <w:r>
        <w:t>d by YouTube and web video</w:t>
      </w:r>
      <w:r w:rsidRPr="007E5745">
        <w:t>)</w:t>
      </w:r>
      <w:r>
        <w:t xml:space="preserve">, </w:t>
      </w:r>
      <w:r w:rsidRPr="007E5745">
        <w:t xml:space="preserve">argues the reason he almost never uses the establishing shot is because </w:t>
      </w:r>
      <w:r>
        <w:t>‘</w:t>
      </w:r>
      <w:r w:rsidRPr="007E5745">
        <w:t>I don’t want you to know where people are b</w:t>
      </w:r>
      <w:r>
        <w:t>ecause it’s not important…</w:t>
      </w:r>
      <w:r w:rsidRPr="007E5745">
        <w:t xml:space="preserve"> I like working extremely close because it’s all about that moment.</w:t>
      </w:r>
      <w:r>
        <w:t xml:space="preserve"> When I photograph a body part – a hand or foot – </w:t>
      </w:r>
      <w:r w:rsidRPr="007E5745">
        <w:t xml:space="preserve">this is what </w:t>
      </w:r>
      <w:r>
        <w:t xml:space="preserve">I care about. The little things – </w:t>
      </w:r>
      <w:r w:rsidRPr="007E5745">
        <w:t>tiny details separated from their circumstances</w:t>
      </w:r>
      <w:r>
        <w:t>.’</w:t>
      </w:r>
      <w:r>
        <w:rPr>
          <w:rStyle w:val="FootnoteReference"/>
          <w:szCs w:val="22"/>
        </w:rPr>
        <w:footnoteReference w:id="16"/>
      </w:r>
      <w:r>
        <w:t xml:space="preserve"> This wider mainstreaming of the aesthetic practices of videobloggers is something that emerged later but nonetheless showed the creative potentials of these communities.</w:t>
      </w:r>
      <w:r>
        <w:rPr>
          <w:rStyle w:val="FootnoteReference"/>
          <w:szCs w:val="22"/>
        </w:rPr>
        <w:footnoteReference w:id="17"/>
      </w:r>
    </w:p>
    <w:p w14:paraId="48AB2637" w14:textId="77777777" w:rsidR="008114F9" w:rsidRDefault="008114F9" w:rsidP="008114F9">
      <w:pPr>
        <w:pStyle w:val="BodyText"/>
      </w:pPr>
    </w:p>
    <w:p w14:paraId="68E5E764" w14:textId="77777777" w:rsidR="008114F9" w:rsidRDefault="008114F9" w:rsidP="008114F9">
      <w:pPr>
        <w:pStyle w:val="BodyText"/>
      </w:pPr>
      <w:r>
        <w:t>In</w:t>
      </w:r>
      <w:r w:rsidRPr="007E5745">
        <w:t xml:space="preserve"> videoblogging, </w:t>
      </w:r>
      <w:r>
        <w:t>consequently, there was a</w:t>
      </w:r>
      <w:r w:rsidRPr="007E5745">
        <w:t xml:space="preserve"> move away from the establishing shot and instead the focus on </w:t>
      </w:r>
      <w:r>
        <w:t>‘</w:t>
      </w:r>
      <w:r w:rsidRPr="007E5745">
        <w:t>tiny details</w:t>
      </w:r>
      <w:r>
        <w:t>’</w:t>
      </w:r>
      <w:r w:rsidRPr="007E5745">
        <w:t xml:space="preserve"> such as close-ups of objects</w:t>
      </w:r>
      <w:r>
        <w:t xml:space="preserve">; </w:t>
      </w:r>
      <w:r w:rsidRPr="007E5745">
        <w:t>coffee machines (</w:t>
      </w:r>
      <w:r>
        <w:t xml:space="preserve">as in </w:t>
      </w:r>
      <w:r w:rsidRPr="007E5745">
        <w:t>Erin</w:t>
      </w:r>
      <w:r>
        <w:t xml:space="preserve"> Nealey’s </w:t>
      </w:r>
      <w:r>
        <w:rPr>
          <w:i/>
        </w:rPr>
        <w:t>Mornings</w:t>
      </w:r>
      <w:r w:rsidRPr="007E5745">
        <w:t>), hands (Charlene</w:t>
      </w:r>
      <w:r>
        <w:t xml:space="preserve"> Rule’s </w:t>
      </w:r>
      <w:r>
        <w:rPr>
          <w:i/>
        </w:rPr>
        <w:t xml:space="preserve">Mod, </w:t>
      </w:r>
      <w:r>
        <w:t xml:space="preserve">Daniel Liss’ </w:t>
      </w:r>
      <w:r>
        <w:rPr>
          <w:i/>
        </w:rPr>
        <w:t>Prototyping</w:t>
      </w:r>
      <w:r w:rsidRPr="007E5745">
        <w:t>), and faces (Ryanne</w:t>
      </w:r>
      <w:r>
        <w:t xml:space="preserve"> Hodson’s </w:t>
      </w:r>
      <w:r>
        <w:rPr>
          <w:i/>
        </w:rPr>
        <w:t>V-blog Conversations</w:t>
      </w:r>
      <w:r w:rsidRPr="007E5745">
        <w:t>, Danie</w:t>
      </w:r>
      <w:r>
        <w:t xml:space="preserve">l Liss’ </w:t>
      </w:r>
      <w:r>
        <w:rPr>
          <w:i/>
        </w:rPr>
        <w:t xml:space="preserve">Requiem </w:t>
      </w:r>
      <w:r>
        <w:t xml:space="preserve">and </w:t>
      </w:r>
      <w:r w:rsidRPr="007E5745">
        <w:t>Charlene</w:t>
      </w:r>
      <w:r>
        <w:t xml:space="preserve"> Rule’s </w:t>
      </w:r>
      <w:r>
        <w:rPr>
          <w:i/>
        </w:rPr>
        <w:t>Bump</w:t>
      </w:r>
      <w:r w:rsidRPr="007E5745">
        <w:t xml:space="preserve">). Mary </w:t>
      </w:r>
      <w:r>
        <w:t xml:space="preserve">Matthews </w:t>
      </w:r>
      <w:r w:rsidRPr="007E5745">
        <w:t>told me that when filming others s</w:t>
      </w:r>
      <w:r>
        <w:t>he focuses on the ‘f</w:t>
      </w:r>
      <w:r w:rsidRPr="007E5745">
        <w:t>ace, eyes, hands. The parts of them that are truly them</w:t>
      </w:r>
      <w:r>
        <w:t>’</w:t>
      </w:r>
      <w:r w:rsidRPr="007E5745">
        <w:t xml:space="preserve">. She never elaborated on why these particular parts were </w:t>
      </w:r>
      <w:r>
        <w:t>‘</w:t>
      </w:r>
      <w:r w:rsidRPr="007E5745">
        <w:t>truly them</w:t>
      </w:r>
      <w:r>
        <w:t>’</w:t>
      </w:r>
      <w:r w:rsidRPr="007E5745">
        <w:t xml:space="preserve"> but </w:t>
      </w:r>
      <w:r>
        <w:t>it echoes</w:t>
      </w:r>
      <w:r w:rsidRPr="007E5745">
        <w:t xml:space="preserve"> the </w:t>
      </w:r>
      <w:r>
        <w:t>notion</w:t>
      </w:r>
      <w:r w:rsidRPr="007E5745">
        <w:t xml:space="preserve"> of </w:t>
      </w:r>
      <w:r>
        <w:t xml:space="preserve">partial objects and </w:t>
      </w:r>
      <w:r w:rsidRPr="007E5745">
        <w:rPr>
          <w:i/>
        </w:rPr>
        <w:t>faciality</w:t>
      </w:r>
      <w:r>
        <w:t xml:space="preserve"> from Deleuze and Guattari</w:t>
      </w:r>
      <w:r w:rsidRPr="007E5745">
        <w:t xml:space="preserve">. As they argue, the face can be read as a language and </w:t>
      </w:r>
      <w:r>
        <w:t>‘</w:t>
      </w:r>
      <w:r w:rsidRPr="007E5745">
        <w:t>the close-up in film treats the face primarily as a landscape; that is the definition of film, black hole and white wall, screen and camera</w:t>
      </w:r>
      <w:r>
        <w:t>’</w:t>
      </w:r>
      <w:r w:rsidRPr="007E5745">
        <w:t>.</w:t>
      </w:r>
      <w:r>
        <w:rPr>
          <w:rStyle w:val="FootnoteReference"/>
          <w:szCs w:val="22"/>
        </w:rPr>
        <w:footnoteReference w:id="18"/>
      </w:r>
      <w:r w:rsidRPr="007E5745">
        <w:t xml:space="preserve"> As such, the face gains an elevated position within film theory and acts as a </w:t>
      </w:r>
      <w:r>
        <w:t>‘</w:t>
      </w:r>
      <w:r w:rsidRPr="007E5745">
        <w:t>veritable megaphone</w:t>
      </w:r>
      <w:r>
        <w:t>’</w:t>
      </w:r>
      <w:r w:rsidRPr="007E5745">
        <w:t>.</w:t>
      </w:r>
      <w:r>
        <w:t xml:space="preserve"> Raymond told me,</w:t>
      </w:r>
    </w:p>
    <w:p w14:paraId="56EAD83E" w14:textId="77777777" w:rsidR="008114F9" w:rsidRDefault="008114F9" w:rsidP="008114F9">
      <w:pPr>
        <w:pStyle w:val="BlockQuote"/>
      </w:pPr>
      <w:r w:rsidRPr="007E5745">
        <w:t xml:space="preserve">I film myself, mostly… the face, the talking. </w:t>
      </w:r>
      <w:r>
        <w:t>T</w:t>
      </w:r>
      <w:r w:rsidRPr="007E5745">
        <w:t xml:space="preserve">he conversation… face, head… </w:t>
      </w:r>
      <w:r>
        <w:t xml:space="preserve">I </w:t>
      </w:r>
      <w:r w:rsidRPr="007E5745">
        <w:t xml:space="preserve"> don</w:t>
      </w:r>
      <w:r>
        <w:t>’</w:t>
      </w:r>
      <w:r w:rsidRPr="007E5745">
        <w:t xml:space="preserve">t really see my body as the key of this either. The only reason why </w:t>
      </w:r>
      <w:r>
        <w:t>I</w:t>
      </w:r>
      <w:r w:rsidRPr="007E5745">
        <w:t xml:space="preserve"> show my body is that it is the carrier of my face, and even though </w:t>
      </w:r>
      <w:r>
        <w:t>I show my face a LOT less than I used to, I</w:t>
      </w:r>
      <w:r w:rsidRPr="007E5745">
        <w:t xml:space="preserve"> still see the face as being important for the kind of communication </w:t>
      </w:r>
      <w:r>
        <w:t>I</w:t>
      </w:r>
      <w:r w:rsidRPr="007E5745">
        <w:t xml:space="preserve"> want in my videos.</w:t>
      </w:r>
    </w:p>
    <w:p w14:paraId="0A76B877" w14:textId="77777777" w:rsidR="008114F9" w:rsidRPr="00B51E89" w:rsidRDefault="008114F9" w:rsidP="008114F9">
      <w:pPr>
        <w:pStyle w:val="BodyText"/>
      </w:pPr>
      <w:r>
        <w:t>The</w:t>
      </w:r>
      <w:r w:rsidRPr="007E5745">
        <w:t xml:space="preserve"> emphasis on the face </w:t>
      </w:r>
      <w:r>
        <w:t>was repeated by</w:t>
      </w:r>
      <w:r w:rsidRPr="007E5745">
        <w:t xml:space="preserve"> a number videobloggers. It can also be found across YouTube,</w:t>
      </w:r>
      <w:r w:rsidRPr="007E5745">
        <w:rPr>
          <w:rStyle w:val="FootnoteReference"/>
          <w:szCs w:val="22"/>
        </w:rPr>
        <w:footnoteReference w:id="19"/>
      </w:r>
      <w:r w:rsidRPr="007E5745">
        <w:t xml:space="preserve"> where numerous videoblogs </w:t>
      </w:r>
      <w:r>
        <w:t>show</w:t>
      </w:r>
      <w:r w:rsidRPr="007E5745">
        <w:t xml:space="preserve"> footage of people talking, singing, arguing and laughing i</w:t>
      </w:r>
      <w:r>
        <w:t>nto the camera.</w:t>
      </w:r>
      <w:r>
        <w:rPr>
          <w:rStyle w:val="FootnoteReference"/>
          <w:szCs w:val="22"/>
        </w:rPr>
        <w:footnoteReference w:id="20"/>
      </w:r>
      <w:r>
        <w:t xml:space="preserve"> </w:t>
      </w:r>
    </w:p>
    <w:p w14:paraId="078F5CF7" w14:textId="77777777" w:rsidR="008114F9" w:rsidRPr="007E5745" w:rsidRDefault="008114F9" w:rsidP="008114F9">
      <w:pPr>
        <w:pStyle w:val="BodyText"/>
      </w:pPr>
    </w:p>
    <w:p w14:paraId="21EE17E5" w14:textId="77777777" w:rsidR="008114F9" w:rsidRPr="007E5745" w:rsidRDefault="008114F9" w:rsidP="008114F9">
      <w:pPr>
        <w:pStyle w:val="BodyText"/>
      </w:pPr>
      <w:r w:rsidRPr="007E5745">
        <w:t xml:space="preserve">This idea </w:t>
      </w:r>
      <w:r>
        <w:t>that</w:t>
      </w:r>
      <w:r w:rsidRPr="007E5745">
        <w:t xml:space="preserve"> the face </w:t>
      </w:r>
      <w:r>
        <w:t>plays</w:t>
      </w:r>
      <w:r w:rsidRPr="007E5745">
        <w:t xml:space="preserve"> a vital part in communication </w:t>
      </w:r>
      <w:r>
        <w:t>is interestingly developed in film theory.</w:t>
      </w:r>
      <w:r w:rsidRPr="007E5745">
        <w:t xml:space="preserve"> </w:t>
      </w:r>
      <w:r>
        <w:t xml:space="preserve">For example, </w:t>
      </w:r>
      <w:r w:rsidRPr="007E5745">
        <w:t xml:space="preserve">Christian argues that </w:t>
      </w:r>
      <w:r>
        <w:t>‘</w:t>
      </w:r>
      <w:r w:rsidRPr="007E5745">
        <w:t xml:space="preserve">pushing the camera against the face forces the viewer to contemplate the character’s interiority and story expressed through the screen; it defines the film as a mediated, intimate space first, and eventually as a space where something </w:t>
      </w:r>
      <w:r>
        <w:t>‘</w:t>
      </w:r>
      <w:r w:rsidRPr="007E5745">
        <w:t>real</w:t>
      </w:r>
      <w:r>
        <w:t>’</w:t>
      </w:r>
      <w:r w:rsidRPr="007E5745">
        <w:t xml:space="preserve"> is possibly but improbably achievable</w:t>
      </w:r>
      <w:r>
        <w:t>’</w:t>
      </w:r>
      <w:r w:rsidRPr="007E5745">
        <w:t>.</w:t>
      </w:r>
      <w:r>
        <w:rPr>
          <w:rStyle w:val="FootnoteReference"/>
          <w:szCs w:val="22"/>
        </w:rPr>
        <w:footnoteReference w:id="21"/>
      </w:r>
      <w:r w:rsidRPr="007E5745">
        <w:t xml:space="preserve"> </w:t>
      </w:r>
      <w:r>
        <w:t xml:space="preserve">Swedish auteur, Ingmar Bergman famously explored the subtleties of the face through his uncomfortably close shots of Ingrid Bergman and Bibi Anderson’s faces in </w:t>
      </w:r>
      <w:r>
        <w:rPr>
          <w:i/>
        </w:rPr>
        <w:t xml:space="preserve">Persona. </w:t>
      </w:r>
      <w:r w:rsidRPr="00C32CDE">
        <w:t>In a more recent example,</w:t>
      </w:r>
      <w:r>
        <w:rPr>
          <w:i/>
        </w:rPr>
        <w:t xml:space="preserve"> </w:t>
      </w:r>
      <w:r>
        <w:t xml:space="preserve">Pablo Larrain’s intimate portrayal of Jaqueline Kennedy in the movie </w:t>
      </w:r>
      <w:r>
        <w:rPr>
          <w:i/>
        </w:rPr>
        <w:t>Jackie</w:t>
      </w:r>
      <w:r>
        <w:t xml:space="preserve">, features similar relentless focus on Natalie Portman’s face and hands. </w:t>
      </w:r>
      <w:r w:rsidRPr="007E5745">
        <w:t xml:space="preserve">This mediation of </w:t>
      </w:r>
      <w:r>
        <w:t>some kind of</w:t>
      </w:r>
      <w:r w:rsidRPr="007E5745">
        <w:t xml:space="preserve"> </w:t>
      </w:r>
      <w:r>
        <w:t>‘</w:t>
      </w:r>
      <w:r w:rsidRPr="007E5745">
        <w:t>real</w:t>
      </w:r>
      <w:r>
        <w:t>’</w:t>
      </w:r>
      <w:r w:rsidRPr="007E5745">
        <w:t xml:space="preserve"> is </w:t>
      </w:r>
      <w:r>
        <w:t xml:space="preserve">also </w:t>
      </w:r>
      <w:r w:rsidRPr="007E5745">
        <w:t>central to the videoblogging aestheti</w:t>
      </w:r>
      <w:r>
        <w:t>c, and also to their discourse.</w:t>
      </w:r>
      <w:r w:rsidRPr="00C32CDE">
        <w:t xml:space="preserve"> </w:t>
      </w:r>
      <w:r w:rsidRPr="007E5745">
        <w:t xml:space="preserve">Of course, this claim to the real, or to realism, is itself problematic, and even those videobloggers who </w:t>
      </w:r>
      <w:r>
        <w:t>‘</w:t>
      </w:r>
      <w:r w:rsidRPr="007E5745">
        <w:t>love it</w:t>
      </w:r>
      <w:r>
        <w:t>’</w:t>
      </w:r>
      <w:r w:rsidRPr="007E5745">
        <w:t xml:space="preserve">, are still reflexive about that fact that what you see is mediated, or somehow manipulated. </w:t>
      </w:r>
    </w:p>
    <w:p w14:paraId="46176D74" w14:textId="77777777" w:rsidR="008114F9" w:rsidRDefault="008114F9" w:rsidP="008114F9">
      <w:pPr>
        <w:pStyle w:val="BodyText"/>
      </w:pPr>
    </w:p>
    <w:p w14:paraId="0BCEDD00" w14:textId="77777777" w:rsidR="008114F9" w:rsidRPr="007E5745" w:rsidRDefault="008114F9" w:rsidP="008114F9">
      <w:pPr>
        <w:pStyle w:val="BodyText"/>
      </w:pPr>
      <w:r>
        <w:t>T</w:t>
      </w:r>
      <w:r w:rsidRPr="007E5745">
        <w:t xml:space="preserve">here are also technical reasons why the face dominated the videoblogging </w:t>
      </w:r>
      <w:r>
        <w:t>aesthetic</w:t>
      </w:r>
      <w:r w:rsidRPr="007E5745">
        <w:t xml:space="preserve">. </w:t>
      </w:r>
      <w:r>
        <w:t>For example,</w:t>
      </w:r>
      <w:r w:rsidRPr="007E5745">
        <w:t xml:space="preserve"> Juan </w:t>
      </w:r>
      <w:r>
        <w:t xml:space="preserve">Falla </w:t>
      </w:r>
      <w:r w:rsidRPr="007E5745">
        <w:t xml:space="preserve">moved between technical and symbolic </w:t>
      </w:r>
      <w:r>
        <w:t>reasonings</w:t>
      </w:r>
      <w:r w:rsidRPr="007E5745">
        <w:t xml:space="preserve"> for focusing on the face in videoblogs, thus performing a kind of medium analysis of his own work. He </w:t>
      </w:r>
      <w:r>
        <w:t>began</w:t>
      </w:r>
      <w:r w:rsidRPr="007E5745">
        <w:t xml:space="preserve"> by giving a symbolic reasoning for his </w:t>
      </w:r>
      <w:r>
        <w:t>‘</w:t>
      </w:r>
      <w:r w:rsidRPr="007E5745">
        <w:t>directorial choices</w:t>
      </w:r>
      <w:r>
        <w:t>’</w:t>
      </w:r>
      <w:r w:rsidRPr="007E5745">
        <w:t xml:space="preserve"> telling me that he focuses mainly</w:t>
      </w:r>
      <w:r>
        <w:t xml:space="preserve"> ‘o</w:t>
      </w:r>
      <w:r w:rsidRPr="007E5745">
        <w:t>n the face. That’s how people watching the video ‘connect’ with it. Because as a viewer we feel compelled and we can understand and accept (or deny) a person’s reaction. And the best way is either by an action of the person, like in a movie; or by the pe</w:t>
      </w:r>
      <w:r>
        <w:t>rson’s face.’ Falla</w:t>
      </w:r>
      <w:r w:rsidRPr="007E5745">
        <w:t xml:space="preserve"> then moves on to discussing</w:t>
      </w:r>
      <w:r>
        <w:t xml:space="preserve"> how</w:t>
      </w:r>
      <w:r w:rsidRPr="007E5745">
        <w:t xml:space="preserve"> the medium of videoblogging (thoug</w:t>
      </w:r>
      <w:r>
        <w:t>h he is really discussing QuickT</w:t>
      </w:r>
      <w:r w:rsidRPr="007E5745">
        <w:t xml:space="preserve">ime here) lends itself to a facial close-up </w:t>
      </w:r>
      <w:r>
        <w:t>‘</w:t>
      </w:r>
      <w:r w:rsidRPr="007E5745">
        <w:t>in order to connect</w:t>
      </w:r>
      <w:r>
        <w:t>’</w:t>
      </w:r>
      <w:r w:rsidRPr="007E5745">
        <w:t xml:space="preserve"> with other people. </w:t>
      </w:r>
      <w:r>
        <w:t>‘W</w:t>
      </w:r>
      <w:r w:rsidRPr="007E5745">
        <w:t>e have to understand that videoblogs are 320</w:t>
      </w:r>
      <w:r>
        <w:t xml:space="preserve"> </w:t>
      </w:r>
      <w:r w:rsidRPr="007E5745">
        <w:t>x</w:t>
      </w:r>
      <w:r>
        <w:t xml:space="preserve"> </w:t>
      </w:r>
      <w:r w:rsidRPr="007E5745">
        <w:t>240, or in our case 480</w:t>
      </w:r>
      <w:r>
        <w:t xml:space="preserve">x </w:t>
      </w:r>
      <w:r w:rsidRPr="007E5745">
        <w:t xml:space="preserve">280, and </w:t>
      </w:r>
      <w:r w:rsidRPr="007E5745">
        <w:rPr>
          <w:i/>
        </w:rPr>
        <w:t>that</w:t>
      </w:r>
      <w:r w:rsidRPr="007E5745">
        <w:t xml:space="preserve"> is a small screen, so the closer we are to someone’s face, the better we can unde</w:t>
      </w:r>
      <w:r>
        <w:t xml:space="preserve">rstand and connect with her/him.’ </w:t>
      </w:r>
      <w:r w:rsidRPr="007E5745">
        <w:t xml:space="preserve">Here we can see how the materiality of videoblogging has a </w:t>
      </w:r>
      <w:r>
        <w:t>structuring influence</w:t>
      </w:r>
      <w:r w:rsidRPr="007E5745">
        <w:t xml:space="preserve"> on the visual it produces</w:t>
      </w:r>
      <w:r>
        <w:t>, reminiscent of Marshall McLuhan’s ideas about close-ups as specific to the medium of television</w:t>
      </w:r>
      <w:r w:rsidRPr="007E5745">
        <w:t xml:space="preserve">. </w:t>
      </w:r>
      <w:r>
        <w:t>Falla</w:t>
      </w:r>
      <w:r w:rsidRPr="007E5745">
        <w:t xml:space="preserve"> also </w:t>
      </w:r>
      <w:r>
        <w:t>points to other material affordances of videoblogging, positioning the practice within a wider cultural frame. He told me that,</w:t>
      </w:r>
    </w:p>
    <w:p w14:paraId="1A010505" w14:textId="77777777" w:rsidR="008114F9" w:rsidRPr="00A027ED" w:rsidRDefault="008114F9" w:rsidP="008114F9">
      <w:pPr>
        <w:pStyle w:val="BlockQuote"/>
        <w:rPr>
          <w:lang w:val="en-GB"/>
        </w:rPr>
      </w:pPr>
      <w:r>
        <w:rPr>
          <w:lang w:val="en-GB"/>
        </w:rPr>
        <w:t>I primarily show the face…</w:t>
      </w:r>
      <w:r w:rsidRPr="007E5745">
        <w:rPr>
          <w:lang w:val="en-GB"/>
        </w:rPr>
        <w:t xml:space="preserve"> because I only have the microphone of the camera, so the closer I am to the person talking, the better sound I get. Another thing is that I </w:t>
      </w:r>
      <w:r>
        <w:rPr>
          <w:lang w:val="en-GB"/>
        </w:rPr>
        <w:t>love</w:t>
      </w:r>
      <w:r w:rsidRPr="007E5745">
        <w:rPr>
          <w:lang w:val="en-GB"/>
        </w:rPr>
        <w:t xml:space="preserve"> the typical videoblog shot. The one where you shoot yourself holding the camera with your own hand. I think part of the magic of videoblogs is this particular shot. I mean, we have medium shots in CNN or BBC News, right? We also have all th</w:t>
      </w:r>
      <w:r>
        <w:rPr>
          <w:lang w:val="en-GB"/>
        </w:rPr>
        <w:t>ese</w:t>
      </w:r>
      <w:r w:rsidRPr="007E5745">
        <w:rPr>
          <w:lang w:val="en-GB"/>
        </w:rPr>
        <w:t xml:space="preserve"> incredible shots in the movies w</w:t>
      </w:r>
      <w:r>
        <w:rPr>
          <w:lang w:val="en-GB"/>
        </w:rPr>
        <w:t>h</w:t>
      </w:r>
      <w:r w:rsidRPr="007E5745">
        <w:rPr>
          <w:lang w:val="en-GB"/>
        </w:rPr>
        <w:t>ere the camera even flies arou</w:t>
      </w:r>
      <w:r>
        <w:rPr>
          <w:lang w:val="en-GB"/>
        </w:rPr>
        <w:t>nd in a</w:t>
      </w:r>
      <w:r w:rsidRPr="007E5745">
        <w:rPr>
          <w:lang w:val="en-GB"/>
        </w:rPr>
        <w:t xml:space="preserve"> spectacular shot. In videoblogs, we have the camera in ‘a person’s face</w:t>
      </w:r>
      <w:r>
        <w:rPr>
          <w:lang w:val="en-GB"/>
        </w:rPr>
        <w:t>’</w:t>
      </w:r>
      <w:r w:rsidRPr="007E5745">
        <w:rPr>
          <w:lang w:val="en-GB"/>
        </w:rPr>
        <w:t>, and this is way more persona</w:t>
      </w:r>
      <w:r>
        <w:rPr>
          <w:lang w:val="en-GB"/>
        </w:rPr>
        <w:t>l.</w:t>
      </w:r>
    </w:p>
    <w:p w14:paraId="342A5740" w14:textId="77777777" w:rsidR="008114F9" w:rsidRPr="007E5745" w:rsidRDefault="008114F9" w:rsidP="008114F9">
      <w:pPr>
        <w:pStyle w:val="BodyText"/>
      </w:pPr>
      <w:r>
        <w:t>T</w:t>
      </w:r>
      <w:r w:rsidRPr="007E5745">
        <w:t xml:space="preserve">he face in videoblogs </w:t>
      </w:r>
      <w:r>
        <w:t>has grown</w:t>
      </w:r>
      <w:r w:rsidRPr="007E5745">
        <w:t xml:space="preserve"> to </w:t>
      </w:r>
      <w:r>
        <w:t xml:space="preserve">represent a </w:t>
      </w:r>
      <w:r w:rsidRPr="007E5745">
        <w:t>kind of realism, or truth, and some kind of personal connection. However, it is not necessarily the face itself as captured by the videoblogger that suggest</w:t>
      </w:r>
      <w:r>
        <w:t>s</w:t>
      </w:r>
      <w:r w:rsidRPr="007E5745">
        <w:t xml:space="preserve"> an unmediated or </w:t>
      </w:r>
      <w:r>
        <w:t xml:space="preserve">authentic </w:t>
      </w:r>
      <w:r w:rsidRPr="007E5745">
        <w:t xml:space="preserve">record of the event but the fact that the recording exists at </w:t>
      </w:r>
      <w:r>
        <w:t>an</w:t>
      </w:r>
      <w:r w:rsidRPr="007E5745">
        <w:t xml:space="preserve"> arm’s length</w:t>
      </w:r>
      <w:r>
        <w:t xml:space="preserve">. Indeed, if we </w:t>
      </w:r>
      <w:r w:rsidRPr="007E5745">
        <w:t xml:space="preserve">imagine a person holding up their mobile phone in front of them to take a </w:t>
      </w:r>
      <w:r>
        <w:t>‘</w:t>
      </w:r>
      <w:r w:rsidRPr="007E5745">
        <w:t>selfie</w:t>
      </w:r>
      <w:r>
        <w:t>’ or a snapshot, this makes more sense</w:t>
      </w:r>
      <w:r w:rsidRPr="007E5745">
        <w:t xml:space="preserve">. </w:t>
      </w:r>
    </w:p>
    <w:p w14:paraId="57620233" w14:textId="77777777" w:rsidR="008114F9" w:rsidRDefault="008114F9" w:rsidP="008114F9">
      <w:pPr>
        <w:pStyle w:val="BodyText"/>
      </w:pPr>
    </w:p>
    <w:p w14:paraId="65FB3119" w14:textId="77777777" w:rsidR="008114F9" w:rsidRDefault="008114F9" w:rsidP="008114F9">
      <w:pPr>
        <w:pStyle w:val="BodyText"/>
      </w:pPr>
      <w:r>
        <w:t xml:space="preserve">Some videobloggers, made a conscious decision </w:t>
      </w:r>
      <w:r w:rsidRPr="007E5745">
        <w:t xml:space="preserve">never </w:t>
      </w:r>
      <w:r>
        <w:t xml:space="preserve">to </w:t>
      </w:r>
      <w:r w:rsidRPr="007E5745">
        <w:t xml:space="preserve">show </w:t>
      </w:r>
      <w:r>
        <w:t>their own faces in their videoblogs</w:t>
      </w:r>
      <w:r w:rsidRPr="007E5745">
        <w:t xml:space="preserve">. Mica </w:t>
      </w:r>
      <w:r>
        <w:t xml:space="preserve">Scalin </w:t>
      </w:r>
      <w:r w:rsidRPr="007E5745">
        <w:t xml:space="preserve">told me that in her work, </w:t>
      </w:r>
      <w:r>
        <w:t>‘</w:t>
      </w:r>
      <w:r w:rsidRPr="007E5745">
        <w:t>faces are often secondary because they almost distract too much or allow people to make too quick judgements</w:t>
      </w:r>
      <w:r>
        <w:t xml:space="preserve">’. Brittany Shoot </w:t>
      </w:r>
      <w:r w:rsidRPr="007E5745">
        <w:t xml:space="preserve">told me she </w:t>
      </w:r>
      <w:r>
        <w:t>didn’t ‘</w:t>
      </w:r>
      <w:r w:rsidRPr="007E5745">
        <w:t>want to talk to my camera anymore, and I also am not really convinced that’s effective.  In the sense of putting myself into the video in heart, yes, they are personal.  But do I show my face as much, talk about my life, how I feel?  No.  I let people draw ass</w:t>
      </w:r>
      <w:r>
        <w:t>umptions from whatever I make’</w:t>
      </w:r>
      <w:r w:rsidRPr="007E5745">
        <w:t xml:space="preserve">. </w:t>
      </w:r>
      <w:r>
        <w:t>Shoot</w:t>
      </w:r>
      <w:r w:rsidRPr="007E5745">
        <w:t xml:space="preserve"> talked at length about how she </w:t>
      </w:r>
      <w:r>
        <w:t>‘</w:t>
      </w:r>
      <w:r w:rsidRPr="007E5745">
        <w:t>used to show emotion when I talked to the camera, but it backfired when I got too angry on film</w:t>
      </w:r>
      <w:r>
        <w:t>’, and this e</w:t>
      </w:r>
      <w:r w:rsidRPr="007E5745">
        <w:t xml:space="preserve">ffected her relationship with the videoblogging community. </w:t>
      </w:r>
      <w:r>
        <w:t xml:space="preserve">Equally, Daniel Liss never showed his face in his videos. Liss and Shoot’s positions echoes Patricia </w:t>
      </w:r>
      <w:r w:rsidRPr="007E5745">
        <w:t>La</w:t>
      </w:r>
      <w:r>
        <w:t xml:space="preserve">nge’s </w:t>
      </w:r>
      <w:r w:rsidRPr="007E5745">
        <w:t xml:space="preserve">notion of a </w:t>
      </w:r>
      <w:r>
        <w:t>‘</w:t>
      </w:r>
      <w:r w:rsidRPr="007E5745">
        <w:t>privately public</w:t>
      </w:r>
      <w:r>
        <w:t>’ videoblogger.</w:t>
      </w:r>
      <w:r w:rsidRPr="00635D38">
        <w:rPr>
          <w:rStyle w:val="FootnoteReference"/>
          <w:szCs w:val="22"/>
        </w:rPr>
        <w:t xml:space="preserve"> </w:t>
      </w:r>
      <w:r>
        <w:rPr>
          <w:rStyle w:val="FootnoteReference"/>
          <w:szCs w:val="22"/>
        </w:rPr>
        <w:footnoteReference w:id="22"/>
      </w:r>
      <w:r>
        <w:t xml:space="preserve"> Lange argues that</w:t>
      </w:r>
      <w:r w:rsidRPr="007E5745">
        <w:t xml:space="preserve"> despite having a group of followers/subscribers/fans/friends, </w:t>
      </w:r>
      <w:r>
        <w:t>some videobloggers, particularly those she calls ‘privately public’ videobloggers, are fiercely protective of their friends and family. For Shoot, her honesty on film left her vulnerable to personal attacks – perhaps not surprising to anyone following the debates surrounding Gamergate and more recent ‘hashtag events’ like #metoo and #notokay – detailing the kinds of abuse, sexual and otherwise, women experience, especially on digital media. In Liss’</w:t>
      </w:r>
      <w:r w:rsidRPr="007E5745">
        <w:t xml:space="preserve"> </w:t>
      </w:r>
      <w:r>
        <w:t>case, his daughter, who featured</w:t>
      </w:r>
      <w:r w:rsidRPr="007E5745">
        <w:t xml:space="preserve"> quite heavily in his videos</w:t>
      </w:r>
      <w:r>
        <w:t>, wa</w:t>
      </w:r>
      <w:r w:rsidRPr="007E5745">
        <w:t xml:space="preserve">s only ever referred to as </w:t>
      </w:r>
      <w:r>
        <w:t>‘</w:t>
      </w:r>
      <w:r w:rsidRPr="007E5745">
        <w:t>Mookie</w:t>
      </w:r>
      <w:r>
        <w:t>’ and her face is never fully shown in his work.</w:t>
      </w:r>
      <w:r w:rsidRPr="007E5745">
        <w:t xml:space="preserve"> </w:t>
      </w:r>
      <w:r>
        <w:t>Liss</w:t>
      </w:r>
      <w:r w:rsidRPr="007E5745">
        <w:t xml:space="preserve"> himself </w:t>
      </w:r>
      <w:r>
        <w:t>only ever revealed</w:t>
      </w:r>
      <w:r w:rsidRPr="007E5745">
        <w:t xml:space="preserve"> </w:t>
      </w:r>
      <w:r>
        <w:t>snippets</w:t>
      </w:r>
      <w:r w:rsidRPr="007E5745">
        <w:t xml:space="preserve"> about his own identity in his videos, beyond the fact he is male and lives in New York.</w:t>
      </w:r>
      <w:r>
        <w:t xml:space="preserve"> Hiding became a way of squaring the contradiction of living a private life in a public medium. I think this dichotomy between the ‘real’ represented by an ‘arms-length’ selfie video, and the desire by some videobloggers to withhold their faces is interesting in thinking about what a videoblog is. We might term these different approaches ‘selfie-real’ versus ‘talking-real’ to bring out the different ways in which the documentary-mode, which was often gestured towards through the aesthetic and practice, was presented. This idea of the face as real as opposed to the voice as real (as in the voice-over) is offered to explore and highlight different ways of thinking about what the practice of videoblogging brought forward or foregrounded in its practice. Nonetheless, the ‘selfie-real’ certainly emphasised a stronger dimension, or representation, of the personal. </w:t>
      </w:r>
    </w:p>
    <w:p w14:paraId="70976C5D" w14:textId="77777777" w:rsidR="008114F9" w:rsidRPr="007E5745" w:rsidRDefault="008114F9" w:rsidP="008114F9">
      <w:pPr>
        <w:pStyle w:val="BodyText"/>
      </w:pPr>
    </w:p>
    <w:p w14:paraId="7C251548" w14:textId="77777777" w:rsidR="008114F9" w:rsidRDefault="008114F9" w:rsidP="008114F9">
      <w:pPr>
        <w:pStyle w:val="BodyText"/>
      </w:pPr>
      <w:r>
        <w:t xml:space="preserve">Now I want to change register to consider close readings of a number of videoblogs, starting with what I term ‘personal videoblogs’. The aim here is to give a stronger sense of the way in which different videobloggers might work in a specific mode whilst nonetheless conforming to the general principles of the videoblogging aesthetic. In this case, a personal mode was reflected in the content of the videoblog, but also in specific moments in the form of the videos. This section will explore Ryanne Hodson’s videoblog. Hodson </w:t>
      </w:r>
      <w:r w:rsidRPr="007E5745">
        <w:t>started videoblogging in November 2004</w:t>
      </w:r>
      <w:r>
        <w:t xml:space="preserve"> </w:t>
      </w:r>
      <w:r w:rsidRPr="007E5745">
        <w:t xml:space="preserve">and </w:t>
      </w:r>
      <w:r>
        <w:t xml:space="preserve">was </w:t>
      </w:r>
      <w:r w:rsidRPr="007E5745">
        <w:t>one of the most active videobloggers in the core community.</w:t>
      </w:r>
      <w:r>
        <w:t xml:space="preserve"> She had been working as a video editor at WGBH, a virtual channel part of a PBS television station in Boston when she started feeling disillusioned with the constrains under which she worked. She saw videoblogging as a medium that would allow ordinary people to transform themselves from media consumers to media producers. </w:t>
      </w:r>
      <w:r w:rsidRPr="007E5745">
        <w:t xml:space="preserve">She self-defined as a </w:t>
      </w:r>
      <w:r>
        <w:t>‘</w:t>
      </w:r>
      <w:r w:rsidRPr="007E5745">
        <w:t>personal videoblogger</w:t>
      </w:r>
      <w:r>
        <w:t>’</w:t>
      </w:r>
      <w:r w:rsidRPr="007E5745">
        <w:t xml:space="preserve"> docume</w:t>
      </w:r>
      <w:r>
        <w:t>nting her everyday life, and had</w:t>
      </w:r>
      <w:r w:rsidRPr="007E5745">
        <w:t xml:space="preserve"> a number of </w:t>
      </w:r>
      <w:r>
        <w:t>‘</w:t>
      </w:r>
      <w:r w:rsidRPr="007E5745">
        <w:t>talking head</w:t>
      </w:r>
      <w:r>
        <w:t>’</w:t>
      </w:r>
      <w:r w:rsidRPr="007E5745">
        <w:t xml:space="preserve"> videos in which she mostly speaks to the camera from her room in her apartment in New York. She was heavily involved in promoting videoblogging, including </w:t>
      </w:r>
      <w:r>
        <w:t>co-</w:t>
      </w:r>
      <w:r w:rsidRPr="007E5745">
        <w:t>writing a book</w:t>
      </w:r>
      <w:r>
        <w:t xml:space="preserve"> on videoblogging,</w:t>
      </w:r>
      <w:r w:rsidRPr="007E5745">
        <w:t xml:space="preserve"> </w:t>
      </w:r>
      <w:r>
        <w:t xml:space="preserve">speaking at conferences, organising workshops </w:t>
      </w:r>
      <w:r w:rsidRPr="007E5745">
        <w:t>and running freevlog.org.</w:t>
      </w:r>
      <w:r>
        <w:rPr>
          <w:rStyle w:val="FootnoteReference"/>
          <w:szCs w:val="22"/>
        </w:rPr>
        <w:footnoteReference w:id="23"/>
      </w:r>
      <w:r>
        <w:t xml:space="preserve"> Hodson had a natural way of being on camera. She was at ease with both herself and her audience, creating a sense of intimacy with the viewer as she invited them into her life. Her enthusiasm for videoblogging was also palpable in her work. For instance, she would sometimes turn the camera on upon waking up in the morning, giving a long, rambling monologue about a subject she was passionate about with sleepy eyes and messy hair. This made her videos compelling. What she had to ‘say’ was the focus of her posts, and she was never short of an opinion, controversial or otherwise. One of her first videos, </w:t>
      </w:r>
      <w:r w:rsidRPr="007E5745">
        <w:rPr>
          <w:i/>
        </w:rPr>
        <w:t>Excited</w:t>
      </w:r>
      <w:r w:rsidRPr="007E5745">
        <w:t xml:space="preserve"> (</w:t>
      </w:r>
      <w:r>
        <w:t xml:space="preserve">00:50 min, </w:t>
      </w:r>
      <w:r>
        <w:rPr>
          <w:sz w:val="22"/>
        </w:rPr>
        <w:t>240x</w:t>
      </w:r>
      <w:r w:rsidRPr="00F45001">
        <w:rPr>
          <w:sz w:val="22"/>
        </w:rPr>
        <w:t>180</w:t>
      </w:r>
      <w:r w:rsidRPr="007E5745">
        <w:t xml:space="preserve">) </w:t>
      </w:r>
      <w:r>
        <w:t xml:space="preserve">was </w:t>
      </w:r>
      <w:r w:rsidRPr="007E5745">
        <w:t xml:space="preserve">the first video in which </w:t>
      </w:r>
      <w:r>
        <w:t>Hodson</w:t>
      </w:r>
      <w:r w:rsidRPr="007E5745">
        <w:t xml:space="preserve"> turned the camera on herself. </w:t>
      </w:r>
      <w:r>
        <w:t xml:space="preserve">Her previous work had featured her mother and time-lapse videos from Boston. After turning the camera on her own face, manifesting what I am calling ‘selfie-realism,’ we might say Hodson found her ‘thing’ and she also found her audience. </w:t>
      </w:r>
    </w:p>
    <w:p w14:paraId="35AE61C5" w14:textId="77777777" w:rsidR="008114F9" w:rsidRDefault="008114F9" w:rsidP="008114F9">
      <w:pPr>
        <w:pStyle w:val="BodyText"/>
      </w:pPr>
    </w:p>
    <w:p w14:paraId="7DE98AB8" w14:textId="77777777" w:rsidR="008114F9" w:rsidRDefault="008114F9" w:rsidP="008114F9">
      <w:pPr>
        <w:pStyle w:val="BodyText"/>
      </w:pPr>
      <w:r w:rsidRPr="007E5745">
        <w:t xml:space="preserve">In </w:t>
      </w:r>
      <w:r w:rsidRPr="00392C21">
        <w:rPr>
          <w:i/>
        </w:rPr>
        <w:t>Excited</w:t>
      </w:r>
      <w:r w:rsidRPr="007E5745">
        <w:t xml:space="preserve">, </w:t>
      </w:r>
      <w:r>
        <w:t>Hodson</w:t>
      </w:r>
      <w:r w:rsidRPr="007E5745">
        <w:t xml:space="preserve"> started </w:t>
      </w:r>
      <w:r>
        <w:t>creating</w:t>
      </w:r>
      <w:r w:rsidRPr="007E5745">
        <w:t xml:space="preserve"> her par</w:t>
      </w:r>
      <w:r>
        <w:t>ticular style of videoblogging, which she develops further in</w:t>
      </w:r>
      <w:r w:rsidRPr="007E5745">
        <w:t xml:space="preserve"> </w:t>
      </w:r>
      <w:r w:rsidRPr="007E5745">
        <w:rPr>
          <w:i/>
        </w:rPr>
        <w:t xml:space="preserve">V-Blog </w:t>
      </w:r>
      <w:r w:rsidRPr="00A60744">
        <w:rPr>
          <w:i/>
        </w:rPr>
        <w:t>Conversation</w:t>
      </w:r>
      <w:r w:rsidRPr="00A60744">
        <w:t xml:space="preserve"> (</w:t>
      </w:r>
      <w:r>
        <w:rPr>
          <w:sz w:val="22"/>
        </w:rPr>
        <w:t xml:space="preserve">03:32 min, </w:t>
      </w:r>
      <w:r>
        <w:t>160x120</w:t>
      </w:r>
      <w:r w:rsidRPr="00A60744">
        <w:t>).</w:t>
      </w:r>
      <w:r>
        <w:t xml:space="preserve"> The videos</w:t>
      </w:r>
      <w:r w:rsidRPr="007E5745">
        <w:t xml:space="preserve"> use </w:t>
      </w:r>
      <w:r>
        <w:t>the selfie-realism</w:t>
      </w:r>
      <w:r w:rsidRPr="007E5745">
        <w:t xml:space="preserve"> videoblogging head shot, the talking head, which </w:t>
      </w:r>
      <w:r>
        <w:t>Hodson</w:t>
      </w:r>
      <w:r w:rsidRPr="007E5745">
        <w:t xml:space="preserve"> also highlighted </w:t>
      </w:r>
      <w:r>
        <w:t>as one of her most used devices.</w:t>
      </w:r>
      <w:r w:rsidRPr="007E5745">
        <w:t xml:space="preserve"> </w:t>
      </w:r>
      <w:r>
        <w:t>‘</w:t>
      </w:r>
      <w:r w:rsidRPr="007E5745">
        <w:t>[I film] the face mostly, talking head, talking at ya!</w:t>
      </w:r>
      <w:r>
        <w:t>’</w:t>
      </w:r>
      <w:r w:rsidRPr="007E5745">
        <w:t xml:space="preserve"> </w:t>
      </w:r>
      <w:r>
        <w:t xml:space="preserve">In </w:t>
      </w:r>
      <w:r w:rsidRPr="00CD4C8B">
        <w:rPr>
          <w:i/>
        </w:rPr>
        <w:t>Excited</w:t>
      </w:r>
      <w:r>
        <w:t>, h</w:t>
      </w:r>
      <w:r w:rsidRPr="00792D4F">
        <w:t>er</w:t>
      </w:r>
      <w:r w:rsidRPr="007E5745">
        <w:t xml:space="preserve"> face fills almost the entire screen (</w:t>
      </w:r>
      <w:r>
        <w:t>figure</w:t>
      </w:r>
      <w:r w:rsidRPr="007E5745">
        <w:t xml:space="preserve"> </w:t>
      </w:r>
      <w:r>
        <w:t>11</w:t>
      </w:r>
      <w:r w:rsidRPr="007E5745">
        <w:t>), whi</w:t>
      </w:r>
      <w:r>
        <w:t>ch is framed slightly off centre</w:t>
      </w:r>
      <w:r w:rsidRPr="007E5745">
        <w:t xml:space="preserve"> and slightly blurred</w:t>
      </w:r>
      <w:r>
        <w:t>. S</w:t>
      </w:r>
      <w:r w:rsidRPr="007E5745">
        <w:t xml:space="preserve">he </w:t>
      </w:r>
      <w:r>
        <w:t>is often poorly lit</w:t>
      </w:r>
      <w:r w:rsidRPr="007E5745">
        <w:t>, in fact, it looks as if her face is being lit by the lig</w:t>
      </w:r>
      <w:r>
        <w:t>ht emanating from her computer or laptop</w:t>
      </w:r>
      <w:r w:rsidRPr="007E5745">
        <w:t>, which means she either filmed this video using the recording video function in iMovie</w:t>
      </w:r>
      <w:r>
        <w:t>, on a webcam</w:t>
      </w:r>
      <w:r w:rsidRPr="007E5745">
        <w:t xml:space="preserve"> or on a digital camera with video function</w:t>
      </w:r>
      <w:r>
        <w:t xml:space="preserve"> perched on the desk in front of her</w:t>
      </w:r>
      <w:r w:rsidRPr="007E5745">
        <w:t xml:space="preserve">. </w:t>
      </w:r>
      <w:r>
        <w:t>Later, Hodson would go on to use the new Xacti camera for most of her videos, but until the Xacti was launched (in January 2006), she relied on one of these three methods of filming. With the move to the Xacti, the quality of the image improved dramatically, but her style remained similar. Hodson’s first mention of the Xacti</w:t>
      </w:r>
      <w:r w:rsidRPr="007E5745">
        <w:t xml:space="preserve"> is in 2006 (</w:t>
      </w:r>
      <w:r>
        <w:t xml:space="preserve">on the </w:t>
      </w:r>
      <w:r w:rsidRPr="007E5745">
        <w:t>videoblogging list, where she posted a review). Like many videobloggers, using the video function on a digital camera was their preferred method</w:t>
      </w:r>
      <w:r>
        <w:t xml:space="preserve"> of capturing film, and</w:t>
      </w:r>
      <w:r w:rsidRPr="007E5745">
        <w:t xml:space="preserve"> </w:t>
      </w:r>
      <w:r>
        <w:t>Hodson</w:t>
      </w:r>
      <w:r w:rsidRPr="007E5745">
        <w:t xml:space="preserve"> </w:t>
      </w:r>
      <w:r>
        <w:t>soon moved to use this technique</w:t>
      </w:r>
      <w:r w:rsidRPr="007E5745">
        <w:t xml:space="preserve">. </w:t>
      </w:r>
    </w:p>
    <w:p w14:paraId="037BB1FA" w14:textId="77777777" w:rsidR="008114F9" w:rsidRPr="00392C21" w:rsidRDefault="008114F9" w:rsidP="008114F9">
      <w:pPr>
        <w:pStyle w:val="BodyText"/>
      </w:pPr>
    </w:p>
    <w:p w14:paraId="3B67847C" w14:textId="77777777" w:rsidR="008114F9" w:rsidRDefault="008114F9" w:rsidP="008114F9">
      <w:pPr>
        <w:pStyle w:val="Caption"/>
        <w:rPr>
          <w:rFonts w:cs="Times New Roman"/>
          <w:szCs w:val="22"/>
        </w:rPr>
      </w:pPr>
      <w:bookmarkStart w:id="4" w:name="_Toc374621151"/>
      <w:bookmarkStart w:id="5" w:name="_Toc387254621"/>
      <w:r w:rsidRPr="007E5745">
        <w:rPr>
          <w:rFonts w:cs="Times New Roman"/>
          <w:noProof/>
          <w:szCs w:val="22"/>
          <w:lang w:val="en-US"/>
        </w:rPr>
        <w:drawing>
          <wp:inline distT="0" distB="0" distL="0" distR="0" wp14:anchorId="1971AEC7" wp14:editId="394ACB6E">
            <wp:extent cx="4920672" cy="1646767"/>
            <wp:effectExtent l="0" t="0" r="6985" b="444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1628" cy="1650434"/>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007599">
        <w:rPr>
          <w:i/>
        </w:rPr>
        <w:t>Excited</w:t>
      </w:r>
      <w:r w:rsidRPr="00BF02FC">
        <w:t xml:space="preserve"> (Hodson</w:t>
      </w:r>
      <w:r>
        <w:t>, 2004)</w:t>
      </w:r>
      <w:bookmarkEnd w:id="4"/>
      <w:bookmarkEnd w:id="5"/>
    </w:p>
    <w:p w14:paraId="0D525986" w14:textId="77777777" w:rsidR="008114F9" w:rsidRDefault="008114F9" w:rsidP="008114F9">
      <w:pPr>
        <w:spacing w:line="240" w:lineRule="auto"/>
        <w:rPr>
          <w:rFonts w:cs="Times New Roman"/>
          <w:szCs w:val="22"/>
        </w:rPr>
      </w:pPr>
    </w:p>
    <w:p w14:paraId="2B41204E" w14:textId="77777777" w:rsidR="008114F9" w:rsidRPr="007E5745" w:rsidRDefault="008114F9" w:rsidP="008114F9">
      <w:pPr>
        <w:pStyle w:val="BodyText"/>
      </w:pPr>
      <w:r w:rsidRPr="007E5745">
        <w:t xml:space="preserve">In </w:t>
      </w:r>
      <w:r w:rsidRPr="007E5745">
        <w:rPr>
          <w:i/>
        </w:rPr>
        <w:t>V-Blog Conversations</w:t>
      </w:r>
      <w:r w:rsidRPr="007E5745">
        <w:t xml:space="preserve">, it is clear that she is holding the camera in her hand. The shot isn’t nearly as steady as in </w:t>
      </w:r>
      <w:r w:rsidRPr="007E5745">
        <w:rPr>
          <w:i/>
        </w:rPr>
        <w:t>Excited</w:t>
      </w:r>
      <w:r w:rsidRPr="007E5745">
        <w:t xml:space="preserve">, and it moves around as she does. In their book, Hodson and Verdi call this the </w:t>
      </w:r>
      <w:r>
        <w:t>‘classic ‘</w:t>
      </w:r>
      <w:r w:rsidRPr="007E5745">
        <w:t>talk</w:t>
      </w:r>
      <w:r>
        <w:t>ing to the camera’</w:t>
      </w:r>
      <w:r w:rsidRPr="007E5745">
        <w:t xml:space="preserve"> videoblogger shot</w:t>
      </w:r>
      <w:r>
        <w:t>’.</w:t>
      </w:r>
      <w:r w:rsidRPr="007E5745">
        <w:t xml:space="preserve"> Dedman and Paul also </w:t>
      </w:r>
      <w:r>
        <w:t>refer to as the</w:t>
      </w:r>
      <w:r w:rsidRPr="007E5745">
        <w:t xml:space="preserve"> </w:t>
      </w:r>
      <w:r>
        <w:t>‘</w:t>
      </w:r>
      <w:r w:rsidRPr="007E5745">
        <w:t>classic videoblogger shot</w:t>
      </w:r>
      <w:r>
        <w:t>’</w:t>
      </w:r>
      <w:r>
        <w:rPr>
          <w:rStyle w:val="FootnoteReference"/>
          <w:szCs w:val="22"/>
        </w:rPr>
        <w:footnoteReference w:id="24"/>
      </w:r>
      <w:r>
        <w:t xml:space="preserve"> </w:t>
      </w:r>
      <w:r w:rsidRPr="007E5745">
        <w:t>and</w:t>
      </w:r>
      <w:r>
        <w:t xml:space="preserve"> Will</w:t>
      </w:r>
      <w:r w:rsidRPr="007E5745">
        <w:t xml:space="preserve"> Luers describes it as </w:t>
      </w:r>
      <w:r>
        <w:t>‘</w:t>
      </w:r>
      <w:r w:rsidRPr="007E5745">
        <w:t>the most pervasive vlogging camera position… the arm-extended, camera-turned-on-oneself method of address</w:t>
      </w:r>
      <w:r>
        <w:t>’</w:t>
      </w:r>
      <w:r w:rsidRPr="007E5745">
        <w:t>.</w:t>
      </w:r>
      <w:r>
        <w:rPr>
          <w:rStyle w:val="FootnoteReference"/>
          <w:szCs w:val="22"/>
        </w:rPr>
        <w:footnoteReference w:id="25"/>
      </w:r>
      <w:r w:rsidRPr="007E5745">
        <w:t xml:space="preserve"> </w:t>
      </w:r>
      <w:r>
        <w:t>I prefer the term ‘selfie-realism’ which more strongly brings out the connotations of the real and the personal that this technique foregrounds. At one point in her video, Hodson</w:t>
      </w:r>
      <w:r w:rsidRPr="007E5745">
        <w:t xml:space="preserve"> also pans it around the room to show </w:t>
      </w:r>
      <w:r>
        <w:t>where she lives</w:t>
      </w:r>
      <w:r w:rsidRPr="007E5745">
        <w:t xml:space="preserve">. Again, the lighting is poor, this time her face is half-lit by what looks like a light source off-screen to the left, which means half of her face is hidden in shadows for most of the </w:t>
      </w:r>
      <w:r>
        <w:t xml:space="preserve">duration of the </w:t>
      </w:r>
      <w:r w:rsidRPr="007E5745">
        <w:t xml:space="preserve">video. </w:t>
      </w:r>
    </w:p>
    <w:p w14:paraId="7C8113C5" w14:textId="77777777" w:rsidR="008114F9" w:rsidRDefault="008114F9" w:rsidP="008114F9">
      <w:pPr>
        <w:keepNext/>
        <w:spacing w:line="240" w:lineRule="auto"/>
        <w:jc w:val="center"/>
      </w:pPr>
    </w:p>
    <w:p w14:paraId="7EE058AF" w14:textId="77777777" w:rsidR="008114F9" w:rsidRDefault="008114F9" w:rsidP="008114F9">
      <w:pPr>
        <w:pStyle w:val="Caption"/>
      </w:pPr>
      <w:bookmarkStart w:id="6" w:name="_Toc374621152"/>
      <w:bookmarkStart w:id="7" w:name="_Toc387254622"/>
      <w:r w:rsidRPr="007E5745">
        <w:rPr>
          <w:rFonts w:cs="Times New Roman"/>
          <w:noProof/>
          <w:szCs w:val="22"/>
          <w:lang w:val="en-US"/>
        </w:rPr>
        <w:drawing>
          <wp:inline distT="0" distB="0" distL="0" distR="0" wp14:anchorId="056B0B37" wp14:editId="7699DEB2">
            <wp:extent cx="4509319" cy="1471835"/>
            <wp:effectExtent l="0" t="0" r="0" b="190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0122" cy="1472097"/>
                    </a:xfrm>
                    <a:prstGeom prst="rect">
                      <a:avLst/>
                    </a:prstGeom>
                    <a:noFill/>
                    <a:ln>
                      <a:noFill/>
                    </a:ln>
                  </pic:spPr>
                </pic:pic>
              </a:graphicData>
            </a:graphic>
          </wp:inline>
        </w:drawing>
      </w:r>
    </w:p>
    <w:p w14:paraId="7FB735F8" w14:textId="77777777" w:rsidR="008114F9" w:rsidRPr="007E5745" w:rsidRDefault="008114F9" w:rsidP="008114F9">
      <w:pPr>
        <w:pStyle w:val="Caption"/>
        <w:rPr>
          <w:rFonts w:cs="Times New Roman"/>
          <w:szCs w:val="22"/>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007599">
        <w:rPr>
          <w:i/>
        </w:rPr>
        <w:t>V-blog Conversation</w:t>
      </w:r>
      <w:bookmarkEnd w:id="6"/>
      <w:r w:rsidRPr="00132BE7">
        <w:t xml:space="preserve"> </w:t>
      </w:r>
      <w:r>
        <w:t>(Hodson, 2004)</w:t>
      </w:r>
      <w:bookmarkEnd w:id="7"/>
    </w:p>
    <w:p w14:paraId="329E69CC" w14:textId="77777777" w:rsidR="008114F9" w:rsidRDefault="008114F9" w:rsidP="008114F9">
      <w:pPr>
        <w:spacing w:line="240" w:lineRule="auto"/>
        <w:rPr>
          <w:rFonts w:cs="Times New Roman"/>
          <w:szCs w:val="22"/>
        </w:rPr>
      </w:pPr>
    </w:p>
    <w:p w14:paraId="024D96F2" w14:textId="77777777" w:rsidR="008114F9" w:rsidRDefault="008114F9" w:rsidP="008114F9">
      <w:pPr>
        <w:pStyle w:val="BodyText"/>
      </w:pPr>
      <w:r>
        <w:t xml:space="preserve">Hodson’s face fills the screen </w:t>
      </w:r>
      <w:r w:rsidRPr="007E5745">
        <w:t xml:space="preserve">in a close-up </w:t>
      </w:r>
      <w:r>
        <w:t xml:space="preserve">and </w:t>
      </w:r>
      <w:r w:rsidRPr="007E5745">
        <w:t>only towards the end, when she is showing the viewer her room, does th</w:t>
      </w:r>
      <w:r>
        <w:t>e camera pan away from her face (figure 12)</w:t>
      </w:r>
      <w:r w:rsidRPr="007E5745">
        <w:t xml:space="preserve">. </w:t>
      </w:r>
      <w:r>
        <w:t>The</w:t>
      </w:r>
      <w:r w:rsidRPr="007E5745">
        <w:t xml:space="preserve"> framing of her face </w:t>
      </w:r>
      <w:r>
        <w:t xml:space="preserve">echoes </w:t>
      </w:r>
      <w:r w:rsidRPr="007E5745">
        <w:t xml:space="preserve">the way our faces are framed in Skype chats or other kinds </w:t>
      </w:r>
      <w:r>
        <w:t>of instant video-communication</w:t>
      </w:r>
      <w:r w:rsidRPr="007E5745">
        <w:t xml:space="preserve">. In other words, the look of the videoblog is reflected in </w:t>
      </w:r>
      <w:r>
        <w:t>its</w:t>
      </w:r>
      <w:r w:rsidRPr="007E5745">
        <w:t xml:space="preserve"> content, </w:t>
      </w:r>
      <w:r>
        <w:t>and Hodson</w:t>
      </w:r>
      <w:r w:rsidRPr="007E5745">
        <w:t xml:space="preserve"> is chatting, literal</w:t>
      </w:r>
      <w:r>
        <w:t>ly, to whoever wants to listen. As she says in the video,</w:t>
      </w:r>
    </w:p>
    <w:p w14:paraId="75A4819A" w14:textId="77777777" w:rsidR="008114F9" w:rsidRPr="007E5745" w:rsidRDefault="008114F9" w:rsidP="008114F9">
      <w:pPr>
        <w:pStyle w:val="BlockQuote"/>
        <w:rPr>
          <w:rFonts w:cs="Times New Roman"/>
        </w:rPr>
      </w:pPr>
      <w:r w:rsidRPr="007E5745">
        <w:t>Hello… hello videobloggers. Um, I… just watched Jay’s video of him sitting with like a purple curtain behind him, talking, um, and saying, wait, why shouldn’t I just type this, it’s a blog, so [laughs] I was inspired to just sit in front of my camera and talk about videoblogging, becaus</w:t>
      </w:r>
      <w:r>
        <w:t>e, um, I am so excited about it.</w:t>
      </w:r>
      <w:r>
        <w:rPr>
          <w:rStyle w:val="FootnoteReference"/>
        </w:rPr>
        <w:footnoteReference w:id="26"/>
      </w:r>
    </w:p>
    <w:p w14:paraId="430CD9EC" w14:textId="77777777" w:rsidR="008114F9" w:rsidRPr="007E5745" w:rsidRDefault="008114F9" w:rsidP="008114F9">
      <w:pPr>
        <w:pStyle w:val="BodyText"/>
      </w:pPr>
      <w:r w:rsidRPr="007E5745">
        <w:t>She goes on to describe some of the things she loves about videoblogging, which</w:t>
      </w:r>
      <w:r>
        <w:t xml:space="preserve"> are</w:t>
      </w:r>
      <w:r w:rsidRPr="007E5745">
        <w:t xml:space="preserve"> linked to the kinds of intimate relationship</w:t>
      </w:r>
      <w:r>
        <w:t>s</w:t>
      </w:r>
      <w:r w:rsidRPr="007E5745">
        <w:t xml:space="preserve"> the medium is </w:t>
      </w:r>
      <w:r>
        <w:t>facilitating with a new audience</w:t>
      </w:r>
      <w:r w:rsidRPr="007E5745">
        <w:t>,</w:t>
      </w:r>
    </w:p>
    <w:p w14:paraId="5F110F92" w14:textId="77777777" w:rsidR="008114F9" w:rsidRPr="007E5745" w:rsidRDefault="008114F9" w:rsidP="008114F9">
      <w:pPr>
        <w:pStyle w:val="BlockQuote"/>
        <w:rPr>
          <w:lang w:val="en-GB"/>
        </w:rPr>
      </w:pPr>
      <w:r w:rsidRPr="007E5745">
        <w:rPr>
          <w:lang w:val="en-GB"/>
        </w:rPr>
        <w:t xml:space="preserve">On the Internet, you just make it. And you post it. And people laugh. In California. [smiles] And they write you and they say ‘oh my god, I laughed so hard when I saw that’ [laughs with entire face] It’s so great! It’s just the best thing…. you know, the internet, it’s a five minute thing I want to do, ok I’m gonna do it and people can watch it and I feel great, oh my god, that’s the best thing in the world. So, it’s 3 am, right now, and I just played poker all night, and I couldn’t get to sleep, cos I just saw Jay’s video and I was like I’m totally going to get </w:t>
      </w:r>
      <w:r>
        <w:rPr>
          <w:lang w:val="en-GB"/>
        </w:rPr>
        <w:t>my camera and talk to people.</w:t>
      </w:r>
      <w:r>
        <w:rPr>
          <w:rStyle w:val="FootnoteReference"/>
        </w:rPr>
        <w:footnoteReference w:id="27"/>
      </w:r>
    </w:p>
    <w:p w14:paraId="2C8F2FE7" w14:textId="77777777" w:rsidR="008114F9" w:rsidRDefault="008114F9" w:rsidP="008114F9">
      <w:pPr>
        <w:spacing w:line="240" w:lineRule="auto"/>
      </w:pPr>
    </w:p>
    <w:p w14:paraId="0C2D7EEC" w14:textId="77777777" w:rsidR="008114F9" w:rsidRPr="007E5745" w:rsidRDefault="008114F9" w:rsidP="008114F9">
      <w:pPr>
        <w:pStyle w:val="BodyText"/>
      </w:pPr>
      <w:r w:rsidRPr="007E5745">
        <w:t xml:space="preserve">Both </w:t>
      </w:r>
      <w:r w:rsidRPr="007E5745">
        <w:rPr>
          <w:i/>
        </w:rPr>
        <w:t>Excited</w:t>
      </w:r>
      <w:r w:rsidRPr="007E5745">
        <w:t xml:space="preserve"> and </w:t>
      </w:r>
      <w:r w:rsidRPr="007E5745">
        <w:rPr>
          <w:i/>
        </w:rPr>
        <w:t>V-Blog Conversations</w:t>
      </w:r>
      <w:r w:rsidRPr="007E5745">
        <w:t xml:space="preserve"> </w:t>
      </w:r>
      <w:r>
        <w:t>are notable for being filmed in one take</w:t>
      </w:r>
      <w:r w:rsidRPr="007E5745">
        <w:t xml:space="preserve">, </w:t>
      </w:r>
      <w:r>
        <w:t>they</w:t>
      </w:r>
      <w:r w:rsidRPr="007E5745">
        <w:t xml:space="preserve"> have no cuts</w:t>
      </w:r>
      <w:r>
        <w:t xml:space="preserve"> or edits</w:t>
      </w:r>
      <w:r w:rsidRPr="007E5745">
        <w:t xml:space="preserve"> in the main body of the video, which is a common trait in this particular type of videoblog; th</w:t>
      </w:r>
      <w:r>
        <w:t>e personal, confessional, diary-</w:t>
      </w:r>
      <w:r w:rsidRPr="007E5745">
        <w:t>style videoblog. This is for two reasons. Firstly, from a purely technical perspective, having long single-take video makes the production process much quicker and easier; the videoblogger simply adds a title card at the beginning and credits at the end, before compressing and uploading. Secondly, it creates a sense of intimacy</w:t>
      </w:r>
      <w:r>
        <w:t xml:space="preserve"> and realism</w:t>
      </w:r>
      <w:r w:rsidRPr="007E5745">
        <w:t xml:space="preserve">. By showing herself in one take, </w:t>
      </w:r>
      <w:r>
        <w:t>Hodson</w:t>
      </w:r>
      <w:r w:rsidRPr="007E5745">
        <w:t xml:space="preserve"> </w:t>
      </w:r>
      <w:r>
        <w:t>gives</w:t>
      </w:r>
      <w:r w:rsidRPr="007E5745">
        <w:t xml:space="preserve"> the viewer the impression that she is </w:t>
      </w:r>
      <w:r>
        <w:t>‘</w:t>
      </w:r>
      <w:r w:rsidRPr="007E5745">
        <w:t xml:space="preserve">able to put </w:t>
      </w:r>
      <w:r>
        <w:t>[herself]</w:t>
      </w:r>
      <w:r w:rsidRPr="007E5745">
        <w:t xml:space="preserve"> out there and be so vulnerable with people</w:t>
      </w:r>
      <w:r>
        <w:t xml:space="preserve">’ </w:t>
      </w:r>
      <w:r w:rsidRPr="007E5745">
        <w:t xml:space="preserve">– </w:t>
      </w:r>
      <w:r>
        <w:t xml:space="preserve">rather than present </w:t>
      </w:r>
      <w:r w:rsidRPr="007E5745">
        <w:t>an edited version of herself</w:t>
      </w:r>
      <w:r>
        <w:t>. This echoes</w:t>
      </w:r>
      <w:r w:rsidRPr="007E5745">
        <w:t xml:space="preserve"> André Bazin’s notion that </w:t>
      </w:r>
      <w:r>
        <w:t>‘</w:t>
      </w:r>
      <w:r w:rsidRPr="007E5745">
        <w:t>cinema is objectivity in time</w:t>
      </w:r>
      <w:r>
        <w:t>’</w:t>
      </w:r>
      <w:r w:rsidRPr="007E5745">
        <w:t>.</w:t>
      </w:r>
      <w:r>
        <w:rPr>
          <w:rStyle w:val="FootnoteReference"/>
        </w:rPr>
        <w:footnoteReference w:id="28"/>
      </w:r>
      <w:r w:rsidRPr="007E5745">
        <w:t xml:space="preserve"> Bazin argued for the </w:t>
      </w:r>
      <w:r>
        <w:t>‘</w:t>
      </w:r>
      <w:r w:rsidRPr="007E5745">
        <w:t>use of long, continuous shots in order to preserve spatial and temporal continuity</w:t>
      </w:r>
      <w:r>
        <w:t>’</w:t>
      </w:r>
      <w:r w:rsidRPr="007E5745">
        <w:t xml:space="preserve"> and believed that </w:t>
      </w:r>
      <w:r>
        <w:t>‘</w:t>
      </w:r>
      <w:r w:rsidRPr="007E5745">
        <w:t>editing serves to falsify reality by breaking up space and time</w:t>
      </w:r>
      <w:r>
        <w:t>’</w:t>
      </w:r>
      <w:r w:rsidRPr="007E5745">
        <w:t>.</w:t>
      </w:r>
      <w:r w:rsidRPr="007E5745">
        <w:rPr>
          <w:rStyle w:val="FootnoteReference"/>
        </w:rPr>
        <w:footnoteReference w:id="29"/>
      </w:r>
      <w:r w:rsidRPr="007E5745">
        <w:t xml:space="preserve"> </w:t>
      </w:r>
      <w:r w:rsidRPr="00234B4C">
        <w:t xml:space="preserve">Bazin also argued that the screen is </w:t>
      </w:r>
      <w:r>
        <w:t>‘</w:t>
      </w:r>
      <w:r w:rsidRPr="00234B4C">
        <w:t>putting us ‘in the presence of’ the actor. It does so,</w:t>
      </w:r>
      <w:r>
        <w:t>’</w:t>
      </w:r>
      <w:r w:rsidRPr="00234B4C">
        <w:t xml:space="preserve"> he claimed, </w:t>
      </w:r>
      <w:r>
        <w:t>‘</w:t>
      </w:r>
      <w:r w:rsidRPr="00234B4C">
        <w:t>in the same way as a mirror</w:t>
      </w:r>
      <w:r>
        <w:t xml:space="preserve"> </w:t>
      </w:r>
      <w:r w:rsidRPr="007E5745">
        <w:t>–</w:t>
      </w:r>
      <w:r>
        <w:t xml:space="preserve"> </w:t>
      </w:r>
      <w:r w:rsidRPr="00234B4C">
        <w:t>one must agree that the mirror relays the presence of the person reflected in it</w:t>
      </w:r>
      <w:r>
        <w:t xml:space="preserve"> </w:t>
      </w:r>
      <w:r w:rsidRPr="007E5745">
        <w:t>–</w:t>
      </w:r>
      <w:r>
        <w:t xml:space="preserve"> </w:t>
      </w:r>
      <w:r w:rsidRPr="00234B4C">
        <w:t>but it is a mirror with a delayed reflection, the tin foil of which retains the image</w:t>
      </w:r>
      <w:r>
        <w:t>’</w:t>
      </w:r>
      <w:r w:rsidRPr="00234B4C">
        <w:t>.</w:t>
      </w:r>
      <w:r>
        <w:rPr>
          <w:rStyle w:val="FootnoteReference"/>
        </w:rPr>
        <w:footnoteReference w:id="30"/>
      </w:r>
      <w:r>
        <w:t xml:space="preserve"> Similarly, in an online setting, these kinds of long, or one-take videos are part of creating an air of authenticity surrounding the videoblogger. Her success is related to her ability to communicate her sincerity to her viewers. As V</w:t>
      </w:r>
      <w:r w:rsidRPr="00D15912">
        <w:rPr>
          <w:lang w:val="en-US"/>
        </w:rPr>
        <w:t xml:space="preserve">anderbeeken </w:t>
      </w:r>
      <w:r>
        <w:rPr>
          <w:lang w:val="en-US"/>
        </w:rPr>
        <w:t xml:space="preserve">points out, </w:t>
      </w:r>
      <w:r w:rsidRPr="00D15912">
        <w:rPr>
          <w:lang w:val="en-US"/>
        </w:rPr>
        <w:t>‘what is special about web video documents is that their credibility depends on the viewer’s willingness to accept their authenticity, as there is no guarantee that they are not staged</w:t>
      </w:r>
      <w:r>
        <w:rPr>
          <w:lang w:val="en-US"/>
        </w:rPr>
        <w:t xml:space="preserve"> or manipulated’</w:t>
      </w:r>
      <w:r>
        <w:rPr>
          <w:rStyle w:val="FootnoteReference"/>
          <w:lang w:val="en-US"/>
        </w:rPr>
        <w:footnoteReference w:id="31"/>
      </w:r>
      <w:r>
        <w:rPr>
          <w:lang w:val="en-US"/>
        </w:rPr>
        <w:t xml:space="preserve">. Clearly, the selfie-real forms of video are as open to manipulation as other mediated forms. But nonetheless, it still seems to contain a kind of aura of realism. </w:t>
      </w:r>
    </w:p>
    <w:p w14:paraId="486ADA95" w14:textId="77777777" w:rsidR="008114F9" w:rsidRDefault="008114F9" w:rsidP="008114F9">
      <w:pPr>
        <w:pStyle w:val="BodyText"/>
      </w:pPr>
    </w:p>
    <w:p w14:paraId="46505E78" w14:textId="77777777" w:rsidR="008114F9" w:rsidRPr="00DD56E6" w:rsidRDefault="008114F9" w:rsidP="008114F9">
      <w:pPr>
        <w:pStyle w:val="BodyText"/>
      </w:pPr>
      <w:r w:rsidRPr="007E5745">
        <w:t xml:space="preserve">Interestingly, when </w:t>
      </w:r>
      <w:r>
        <w:t>Hodson</w:t>
      </w:r>
      <w:r w:rsidRPr="007E5745">
        <w:t xml:space="preserve"> started working</w:t>
      </w:r>
      <w:r>
        <w:t xml:space="preserve"> with Jay Dedman</w:t>
      </w:r>
      <w:r w:rsidRPr="007E5745">
        <w:t xml:space="preserve"> on the project </w:t>
      </w:r>
      <w:r w:rsidRPr="007E5745">
        <w:rPr>
          <w:i/>
        </w:rPr>
        <w:t>Ryan is Hungry</w:t>
      </w:r>
      <w:r w:rsidRPr="007E5745">
        <w:t>, a funded web</w:t>
      </w:r>
      <w:r>
        <w:t xml:space="preserve"> </w:t>
      </w:r>
      <w:r w:rsidRPr="007E5745">
        <w:t xml:space="preserve">series about sustainable living and ecological farming, their videos were much </w:t>
      </w:r>
      <w:r>
        <w:t>‘</w:t>
      </w:r>
      <w:r w:rsidRPr="007E5745">
        <w:t>snappier</w:t>
      </w:r>
      <w:r>
        <w:t>’</w:t>
      </w:r>
      <w:r w:rsidRPr="007E5745">
        <w:t xml:space="preserve"> – featuring sharp edits, professional-looking logos and following much more traditional documentary-style tropes (interviews, commentary, narrative). The personal videoblog, then, was, for </w:t>
      </w:r>
      <w:r>
        <w:t>Hodson</w:t>
      </w:r>
      <w:r w:rsidRPr="007E5745">
        <w:t xml:space="preserve"> at least, a </w:t>
      </w:r>
      <w:r>
        <w:t xml:space="preserve">personal </w:t>
      </w:r>
      <w:r w:rsidRPr="007E5745">
        <w:t xml:space="preserve">space in which she could narrate stories from her own life and share experiences with her other vlogger friends, </w:t>
      </w:r>
      <w:r>
        <w:t>‘t</w:t>
      </w:r>
      <w:r w:rsidRPr="007E5745">
        <w:t>his has been the greatest gift of videoblogging. Having people say ‘me too!’  Isn’t that what we’re all looking for?  I think so</w:t>
      </w:r>
      <w:r>
        <w:t>’</w:t>
      </w:r>
      <w:r w:rsidRPr="007E5745">
        <w:t>.</w:t>
      </w:r>
      <w:r w:rsidRPr="00DD56E6">
        <w:rPr>
          <w:rStyle w:val="FootnoteReference"/>
        </w:rPr>
        <w:t xml:space="preserve"> </w:t>
      </w:r>
      <w:r>
        <w:t xml:space="preserve"> </w:t>
      </w:r>
      <w:r>
        <w:rPr>
          <w:rFonts w:cs="Times New Roman"/>
          <w:szCs w:val="22"/>
        </w:rPr>
        <w:t>She also filmed</w:t>
      </w:r>
      <w:r w:rsidRPr="007E5745">
        <w:rPr>
          <w:rFonts w:cs="Times New Roman"/>
          <w:szCs w:val="22"/>
        </w:rPr>
        <w:t xml:space="preserve"> inside her own bedroom, inviting the viewer into her private </w:t>
      </w:r>
      <w:r>
        <w:rPr>
          <w:rFonts w:cs="Times New Roman"/>
          <w:szCs w:val="22"/>
        </w:rPr>
        <w:t>sphere</w:t>
      </w:r>
      <w:r w:rsidRPr="007E5745">
        <w:rPr>
          <w:rFonts w:cs="Times New Roman"/>
          <w:szCs w:val="22"/>
        </w:rPr>
        <w:t>, even giving the viewer a tour of her personal space</w:t>
      </w:r>
      <w:r>
        <w:rPr>
          <w:rFonts w:cs="Times New Roman"/>
          <w:szCs w:val="22"/>
        </w:rPr>
        <w:t xml:space="preserve"> highlighting the sense of intimacy</w:t>
      </w:r>
      <w:r w:rsidRPr="007E5745">
        <w:rPr>
          <w:rFonts w:cs="Times New Roman"/>
          <w:szCs w:val="22"/>
        </w:rPr>
        <w:t xml:space="preserve">. </w:t>
      </w:r>
    </w:p>
    <w:p w14:paraId="1445015B" w14:textId="77777777" w:rsidR="008114F9" w:rsidRDefault="008114F9" w:rsidP="008114F9">
      <w:pPr>
        <w:pStyle w:val="BodyText"/>
        <w:rPr>
          <w:rFonts w:cs="Times New Roman"/>
          <w:szCs w:val="22"/>
        </w:rPr>
      </w:pPr>
    </w:p>
    <w:p w14:paraId="3651B8C8" w14:textId="77777777" w:rsidR="008114F9" w:rsidRPr="007E5745" w:rsidRDefault="008114F9" w:rsidP="008114F9">
      <w:pPr>
        <w:pStyle w:val="BodyText"/>
        <w:rPr>
          <w:rFonts w:cs="Times New Roman"/>
          <w:szCs w:val="22"/>
        </w:rPr>
      </w:pPr>
      <w:r w:rsidRPr="007E5745">
        <w:rPr>
          <w:rFonts w:cs="Times New Roman"/>
          <w:szCs w:val="22"/>
        </w:rPr>
        <w:t xml:space="preserve">In </w:t>
      </w:r>
      <w:r>
        <w:rPr>
          <w:rFonts w:cs="Times New Roman"/>
          <w:szCs w:val="22"/>
        </w:rPr>
        <w:t>her work, Hodson also</w:t>
      </w:r>
      <w:r w:rsidRPr="007E5745">
        <w:rPr>
          <w:rFonts w:cs="Times New Roman"/>
          <w:szCs w:val="22"/>
        </w:rPr>
        <w:t xml:space="preserve"> explor</w:t>
      </w:r>
      <w:r>
        <w:rPr>
          <w:rFonts w:cs="Times New Roman"/>
          <w:szCs w:val="22"/>
        </w:rPr>
        <w:t>es</w:t>
      </w:r>
      <w:r w:rsidRPr="007E5745">
        <w:rPr>
          <w:rFonts w:cs="Times New Roman"/>
          <w:szCs w:val="22"/>
        </w:rPr>
        <w:t xml:space="preserve"> the idea of videoblogging as a new platform for expression and free speech, a medium in which videoblog</w:t>
      </w:r>
      <w:r>
        <w:rPr>
          <w:rFonts w:cs="Times New Roman"/>
          <w:szCs w:val="22"/>
        </w:rPr>
        <w:t>gers express themselves – ‘</w:t>
      </w:r>
      <w:r w:rsidRPr="007E5745">
        <w:rPr>
          <w:rFonts w:cs="Times New Roman"/>
          <w:szCs w:val="22"/>
        </w:rPr>
        <w:t>I am so excited about videoblogging. Because I can say whatever I want and the FCC can’t do BLEEP</w:t>
      </w:r>
      <w:r>
        <w:rPr>
          <w:rFonts w:cs="Times New Roman"/>
          <w:szCs w:val="22"/>
        </w:rPr>
        <w:t>’</w:t>
      </w:r>
      <w:r w:rsidRPr="007E5745">
        <w:rPr>
          <w:rFonts w:cs="Times New Roman"/>
          <w:szCs w:val="22"/>
        </w:rPr>
        <w:t xml:space="preserve">. </w:t>
      </w:r>
      <w:r>
        <w:rPr>
          <w:rFonts w:cs="Times New Roman"/>
          <w:szCs w:val="22"/>
        </w:rPr>
        <w:t>This</w:t>
      </w:r>
      <w:r w:rsidRPr="007E5745">
        <w:rPr>
          <w:rFonts w:cs="Times New Roman"/>
          <w:szCs w:val="22"/>
        </w:rPr>
        <w:t xml:space="preserve"> freedom of expression, both artistic and political, was very important to her; </w:t>
      </w:r>
      <w:r>
        <w:rPr>
          <w:rFonts w:cs="Times New Roman"/>
          <w:szCs w:val="22"/>
        </w:rPr>
        <w:t>‘</w:t>
      </w:r>
      <w:r w:rsidRPr="007E5745">
        <w:rPr>
          <w:rFonts w:cs="Times New Roman"/>
          <w:szCs w:val="22"/>
        </w:rPr>
        <w:t>it’</w:t>
      </w:r>
      <w:r>
        <w:rPr>
          <w:rFonts w:cs="Times New Roman"/>
          <w:szCs w:val="22"/>
        </w:rPr>
        <w:t>s like complete freedom, I post whatever I</w:t>
      </w:r>
      <w:r w:rsidRPr="007E5745">
        <w:rPr>
          <w:rFonts w:cs="Times New Roman"/>
          <w:szCs w:val="22"/>
        </w:rPr>
        <w:t xml:space="preserve"> feel like. It’s like an open diary to the world</w:t>
      </w:r>
      <w:r>
        <w:rPr>
          <w:rFonts w:cs="Times New Roman"/>
          <w:szCs w:val="22"/>
        </w:rPr>
        <w:t xml:space="preserve">.’ </w:t>
      </w:r>
      <w:r w:rsidRPr="007E5745">
        <w:rPr>
          <w:rFonts w:cs="Times New Roman"/>
          <w:szCs w:val="22"/>
        </w:rPr>
        <w:t xml:space="preserve">At the time, </w:t>
      </w:r>
      <w:r>
        <w:rPr>
          <w:rFonts w:cs="Times New Roman"/>
          <w:szCs w:val="22"/>
        </w:rPr>
        <w:t>Hodson</w:t>
      </w:r>
      <w:r w:rsidRPr="007E5745">
        <w:rPr>
          <w:rFonts w:cs="Times New Roman"/>
          <w:szCs w:val="22"/>
        </w:rPr>
        <w:t xml:space="preserve"> was working in television, and was frustrated with how making content was laborious, expensive and censored</w:t>
      </w:r>
      <w:r>
        <w:rPr>
          <w:rFonts w:cs="Times New Roman"/>
          <w:szCs w:val="22"/>
        </w:rPr>
        <w:t>.</w:t>
      </w:r>
      <w:r w:rsidRPr="007E5745">
        <w:rPr>
          <w:rFonts w:cs="Times New Roman"/>
          <w:szCs w:val="22"/>
        </w:rPr>
        <w:t xml:space="preserve"> </w:t>
      </w:r>
      <w:r>
        <w:rPr>
          <w:rFonts w:cs="Times New Roman"/>
          <w:szCs w:val="22"/>
        </w:rPr>
        <w:t>I</w:t>
      </w:r>
      <w:r w:rsidRPr="007E5745">
        <w:rPr>
          <w:rFonts w:cs="Times New Roman"/>
          <w:szCs w:val="22"/>
        </w:rPr>
        <w:t xml:space="preserve">n her interview </w:t>
      </w:r>
      <w:r>
        <w:rPr>
          <w:rFonts w:cs="Times New Roman"/>
          <w:szCs w:val="22"/>
        </w:rPr>
        <w:t>she said</w:t>
      </w:r>
      <w:r w:rsidRPr="007E5745">
        <w:rPr>
          <w:rFonts w:cs="Times New Roman"/>
          <w:szCs w:val="22"/>
        </w:rPr>
        <w:t xml:space="preserve"> her videoblog is </w:t>
      </w:r>
      <w:r>
        <w:rPr>
          <w:rFonts w:cs="Times New Roman"/>
          <w:szCs w:val="22"/>
        </w:rPr>
        <w:t>‘</w:t>
      </w:r>
      <w:r w:rsidRPr="007E5745">
        <w:rPr>
          <w:rFonts w:cs="Times New Roman"/>
          <w:szCs w:val="22"/>
        </w:rPr>
        <w:t>something really different than TV</w:t>
      </w:r>
      <w:r>
        <w:rPr>
          <w:rFonts w:cs="Times New Roman"/>
          <w:szCs w:val="22"/>
        </w:rPr>
        <w:t>’.</w:t>
      </w:r>
      <w:r w:rsidRPr="007E5745">
        <w:rPr>
          <w:rFonts w:cs="Times New Roman"/>
          <w:szCs w:val="22"/>
        </w:rPr>
        <w:t xml:space="preserve"> However, it is very clear from her video that </w:t>
      </w:r>
      <w:r>
        <w:rPr>
          <w:rFonts w:cs="Times New Roman"/>
          <w:szCs w:val="22"/>
        </w:rPr>
        <w:t>Hodson</w:t>
      </w:r>
      <w:r w:rsidRPr="007E5745">
        <w:rPr>
          <w:rFonts w:cs="Times New Roman"/>
          <w:szCs w:val="22"/>
        </w:rPr>
        <w:t xml:space="preserve"> is also censoring herself, choosing to bleep out not only her swear words, but even the surname of George W</w:t>
      </w:r>
      <w:r>
        <w:rPr>
          <w:rFonts w:cs="Times New Roman"/>
          <w:szCs w:val="22"/>
        </w:rPr>
        <w:t>.</w:t>
      </w:r>
      <w:r w:rsidRPr="007E5745">
        <w:rPr>
          <w:rFonts w:cs="Times New Roman"/>
          <w:szCs w:val="22"/>
        </w:rPr>
        <w:t xml:space="preserve"> </w:t>
      </w:r>
      <w:r>
        <w:rPr>
          <w:rFonts w:cs="Times New Roman"/>
          <w:szCs w:val="22"/>
        </w:rPr>
        <w:t>Bush, whom she clearly dislikes,</w:t>
      </w:r>
      <w:r w:rsidRPr="007E5745">
        <w:rPr>
          <w:rFonts w:cs="Times New Roman"/>
          <w:szCs w:val="22"/>
        </w:rPr>
        <w:t xml:space="preserve"> </w:t>
      </w:r>
    </w:p>
    <w:p w14:paraId="782A9763" w14:textId="77777777" w:rsidR="008114F9" w:rsidRPr="007E5745" w:rsidRDefault="008114F9" w:rsidP="008114F9">
      <w:pPr>
        <w:pStyle w:val="BlockQuote"/>
        <w:rPr>
          <w:lang w:val="en-GB"/>
        </w:rPr>
      </w:pPr>
      <w:r>
        <w:rPr>
          <w:lang w:val="en-GB"/>
        </w:rPr>
        <w:t>Hodson</w:t>
      </w:r>
      <w:r w:rsidRPr="007E5745">
        <w:rPr>
          <w:lang w:val="en-GB"/>
        </w:rPr>
        <w:t xml:space="preserve">: Hmm. </w:t>
      </w:r>
      <w:r w:rsidRPr="007E5745">
        <w:rPr>
          <w:i/>
          <w:lang w:val="en-GB"/>
        </w:rPr>
        <w:t>Looks away from camera as if she is thinking what to say next. Faces camera</w:t>
      </w:r>
      <w:r w:rsidRPr="007E5745">
        <w:rPr>
          <w:lang w:val="en-GB"/>
        </w:rPr>
        <w:t xml:space="preserve"> BLEEP you, George W BLEEP BLEEP BLEEP BLEEP [mouths </w:t>
      </w:r>
      <w:r>
        <w:rPr>
          <w:lang w:val="en-GB"/>
        </w:rPr>
        <w:t>‘</w:t>
      </w:r>
      <w:r w:rsidRPr="007E5745">
        <w:rPr>
          <w:lang w:val="en-GB"/>
        </w:rPr>
        <w:t>Bush, you fucking asshole</w:t>
      </w:r>
      <w:r>
        <w:rPr>
          <w:lang w:val="en-GB"/>
        </w:rPr>
        <w:t>’</w:t>
      </w:r>
      <w:r w:rsidRPr="007E5745">
        <w:rPr>
          <w:lang w:val="en-GB"/>
        </w:rPr>
        <w:t xml:space="preserve">]. You BLEEP [mouths </w:t>
      </w:r>
      <w:r>
        <w:rPr>
          <w:lang w:val="en-GB"/>
        </w:rPr>
        <w:t>‘</w:t>
      </w:r>
      <w:r w:rsidRPr="007E5745">
        <w:rPr>
          <w:lang w:val="en-GB"/>
        </w:rPr>
        <w:t>suck</w:t>
      </w:r>
      <w:r>
        <w:rPr>
          <w:lang w:val="en-GB"/>
        </w:rPr>
        <w:t>’</w:t>
      </w:r>
      <w:r w:rsidRPr="007E5745">
        <w:rPr>
          <w:lang w:val="en-GB"/>
        </w:rPr>
        <w:t>].</w:t>
      </w:r>
      <w:r>
        <w:rPr>
          <w:rStyle w:val="FootnoteReference"/>
        </w:rPr>
        <w:footnoteReference w:id="32"/>
      </w:r>
      <w:r w:rsidRPr="007E5745">
        <w:rPr>
          <w:lang w:val="en-GB"/>
        </w:rPr>
        <w:t xml:space="preserve"> </w:t>
      </w:r>
    </w:p>
    <w:p w14:paraId="14FE9CCA" w14:textId="77777777" w:rsidR="008114F9" w:rsidRPr="007E5745" w:rsidRDefault="008114F9" w:rsidP="008114F9">
      <w:pPr>
        <w:pStyle w:val="BodyText"/>
      </w:pPr>
      <w:r w:rsidRPr="007E5745">
        <w:t xml:space="preserve">In other words, there is a tension in </w:t>
      </w:r>
      <w:r>
        <w:t>Hodson’s</w:t>
      </w:r>
      <w:r w:rsidRPr="007E5745">
        <w:t xml:space="preserve"> video between the perceived potential for artistic and political freedom, and the s</w:t>
      </w:r>
      <w:r>
        <w:t>elf-censorship of bleeping out ‘</w:t>
      </w:r>
      <w:r w:rsidRPr="007E5745">
        <w:t>bad words</w:t>
      </w:r>
      <w:r>
        <w:t>’</w:t>
      </w:r>
      <w:r w:rsidRPr="007E5745">
        <w:t xml:space="preserve"> as if she is on a public network channel. This could be seen in contrast to her video </w:t>
      </w:r>
      <w:r w:rsidRPr="007E5745">
        <w:rPr>
          <w:i/>
        </w:rPr>
        <w:t>V-Blog Conversation</w:t>
      </w:r>
      <w:r w:rsidRPr="007E5745">
        <w:t xml:space="preserve">, in which she speaks much more frankly to a much more specific audience, even </w:t>
      </w:r>
      <w:r>
        <w:t xml:space="preserve">referring to other videobloggers by name. </w:t>
      </w:r>
      <w:r w:rsidRPr="002E1BF2">
        <w:t xml:space="preserve">She mentions </w:t>
      </w:r>
      <w:r>
        <w:t>particular</w:t>
      </w:r>
      <w:r w:rsidRPr="002E1BF2">
        <w:t xml:space="preserve"> videobloggers in other videos too, an example of how the videobogger</w:t>
      </w:r>
      <w:r>
        <w:t xml:space="preserve">s were </w:t>
      </w:r>
      <w:r w:rsidRPr="002E1BF2">
        <w:t>creating a sense of community; referencing each other’s work, commenting and engaging one another in conversations across videos and across videoblogs.</w:t>
      </w:r>
      <w:r>
        <w:t xml:space="preserve"> </w:t>
      </w:r>
      <w:r w:rsidRPr="007E5745">
        <w:rPr>
          <w:i/>
        </w:rPr>
        <w:t>V-Blog Conversation</w:t>
      </w:r>
      <w:r>
        <w:t xml:space="preserve"> was only posted a month after </w:t>
      </w:r>
      <w:r>
        <w:rPr>
          <w:i/>
        </w:rPr>
        <w:t>Excited</w:t>
      </w:r>
      <w:r>
        <w:t xml:space="preserve">, but the tone and style had changed quite dramatically. In </w:t>
      </w:r>
      <w:r>
        <w:rPr>
          <w:i/>
        </w:rPr>
        <w:t>Excited</w:t>
      </w:r>
      <w:r>
        <w:t xml:space="preserve">, Hodson was creating a fairly stylised piece – the tone, tempo and combination of words, image and music work together to form a polished piece. In </w:t>
      </w:r>
      <w:r w:rsidRPr="007E5745">
        <w:rPr>
          <w:i/>
        </w:rPr>
        <w:t>V-Blog Conversation</w:t>
      </w:r>
      <w:r>
        <w:t>, however, she is notably more relaxed and you get a sense that she is talking directly at a specific audience. I believe this is a testament to how quickly the community was forming at the time as Hodson had shifted from addressing a generic (and unknown) audience to speaking directly to a network of people she knew (probably by name) and felt part of, from small imagined audience to a small but intensive real community. These videos have</w:t>
      </w:r>
      <w:r w:rsidRPr="007E5745">
        <w:t xml:space="preserve"> roughly the same amount of comments (10 comments on </w:t>
      </w:r>
      <w:r w:rsidRPr="007E5745">
        <w:rPr>
          <w:i/>
        </w:rPr>
        <w:t>V-Blog Conversation</w:t>
      </w:r>
      <w:r w:rsidRPr="007E5745">
        <w:t xml:space="preserve"> versus 9 comments for </w:t>
      </w:r>
      <w:r w:rsidRPr="007E5745">
        <w:rPr>
          <w:i/>
        </w:rPr>
        <w:t>Excited</w:t>
      </w:r>
      <w:r w:rsidRPr="007E5745">
        <w:t xml:space="preserve">), </w:t>
      </w:r>
      <w:r>
        <w:t>but as Hodson</w:t>
      </w:r>
      <w:r w:rsidRPr="007E5745">
        <w:t xml:space="preserve"> </w:t>
      </w:r>
      <w:r>
        <w:t>starts</w:t>
      </w:r>
      <w:r w:rsidRPr="007E5745">
        <w:t xml:space="preserve"> to learn not just that people </w:t>
      </w:r>
      <w:r w:rsidRPr="00A60744">
        <w:rPr>
          <w:i/>
        </w:rPr>
        <w:t>are</w:t>
      </w:r>
      <w:r w:rsidRPr="007E5745">
        <w:t xml:space="preserve"> watching, but </w:t>
      </w:r>
      <w:r w:rsidRPr="007E5745">
        <w:rPr>
          <w:i/>
        </w:rPr>
        <w:t>who</w:t>
      </w:r>
      <w:r w:rsidRPr="007E5745">
        <w:t xml:space="preserve"> are watching, </w:t>
      </w:r>
      <w:r>
        <w:t>her</w:t>
      </w:r>
      <w:r w:rsidRPr="007E5745">
        <w:t xml:space="preserve"> tone </w:t>
      </w:r>
      <w:r>
        <w:t>changes</w:t>
      </w:r>
      <w:r w:rsidRPr="007E5745">
        <w:t xml:space="preserve">, and her style </w:t>
      </w:r>
      <w:r>
        <w:t>becomes</w:t>
      </w:r>
      <w:r w:rsidRPr="007E5745">
        <w:t xml:space="preserve"> more conversat</w:t>
      </w:r>
      <w:r>
        <w:t xml:space="preserve">ional and less of a performance. </w:t>
      </w:r>
    </w:p>
    <w:p w14:paraId="06D1B38C" w14:textId="77777777" w:rsidR="008114F9" w:rsidRDefault="008114F9" w:rsidP="008114F9">
      <w:pPr>
        <w:pStyle w:val="BodyText"/>
      </w:pPr>
    </w:p>
    <w:p w14:paraId="35E1C43F" w14:textId="77777777" w:rsidR="008114F9" w:rsidRPr="007E5745" w:rsidRDefault="008114F9" w:rsidP="008114F9">
      <w:pPr>
        <w:pStyle w:val="BodyText"/>
      </w:pPr>
      <w:r w:rsidRPr="007E5745">
        <w:t xml:space="preserve">Stylistically, </w:t>
      </w:r>
      <w:r w:rsidRPr="007E5745">
        <w:rPr>
          <w:i/>
        </w:rPr>
        <w:t>Excited</w:t>
      </w:r>
      <w:r w:rsidRPr="007E5745">
        <w:t xml:space="preserve"> feels entirely self-contained; it has a clear narrative arc, and, although it shares a theme with many of </w:t>
      </w:r>
      <w:r>
        <w:t>Hodson’s</w:t>
      </w:r>
      <w:r w:rsidRPr="007E5745">
        <w:t xml:space="preserve"> other videos (the t</w:t>
      </w:r>
      <w:r>
        <w:t>heme being videoblogging itself), it</w:t>
      </w:r>
      <w:r w:rsidRPr="007E5745">
        <w:t xml:space="preserve"> can be seen as a stand-alone video that can be viewed in isolation and still make sense.</w:t>
      </w:r>
      <w:r w:rsidRPr="007E5745">
        <w:rPr>
          <w:i/>
        </w:rPr>
        <w:t xml:space="preserve"> V-Blog Conversation</w:t>
      </w:r>
      <w:r w:rsidRPr="007E5745">
        <w:t xml:space="preserve">, on the other hand, lacks the visual clues of a narrative arc, there’s no title card, no credits, and, although she starts with </w:t>
      </w:r>
      <w:r>
        <w:t>‘</w:t>
      </w:r>
      <w:r w:rsidRPr="007E5745">
        <w:t>hello</w:t>
      </w:r>
      <w:r>
        <w:t>’</w:t>
      </w:r>
      <w:r w:rsidRPr="007E5745">
        <w:t xml:space="preserve"> and ends on </w:t>
      </w:r>
      <w:r>
        <w:t>‘</w:t>
      </w:r>
      <w:r w:rsidRPr="007E5745">
        <w:t>goodnight</w:t>
      </w:r>
      <w:r>
        <w:t>’</w:t>
      </w:r>
      <w:r w:rsidRPr="007E5745">
        <w:t xml:space="preserve">, </w:t>
      </w:r>
      <w:r>
        <w:t>there is</w:t>
      </w:r>
      <w:r w:rsidRPr="007E5745">
        <w:t xml:space="preserve"> no real narrative progression. </w:t>
      </w:r>
      <w:r w:rsidRPr="007E5745">
        <w:rPr>
          <w:i/>
        </w:rPr>
        <w:t>Excited</w:t>
      </w:r>
      <w:r w:rsidRPr="007E5745">
        <w:t xml:space="preserve"> is clearly scripted, </w:t>
      </w:r>
      <w:r>
        <w:t>whereas</w:t>
      </w:r>
      <w:r w:rsidRPr="007E5745">
        <w:t xml:space="preserve"> </w:t>
      </w:r>
      <w:r w:rsidRPr="007E5745">
        <w:rPr>
          <w:i/>
        </w:rPr>
        <w:t>V-Blog Conversation</w:t>
      </w:r>
      <w:r w:rsidRPr="007E5745">
        <w:t xml:space="preserve"> feels like a complete improvisation, she saw a video online she really liked, she was inspired to join the conversation and she just started talking. The transcript reveals a kind of </w:t>
      </w:r>
      <w:r>
        <w:t>stream-</w:t>
      </w:r>
      <w:r w:rsidRPr="003D4665">
        <w:t>of</w:t>
      </w:r>
      <w:r>
        <w:t>-</w:t>
      </w:r>
      <w:r w:rsidRPr="003D4665">
        <w:t>consciousness</w:t>
      </w:r>
      <w:r w:rsidRPr="007E5745">
        <w:t xml:space="preserve"> in which </w:t>
      </w:r>
      <w:r>
        <w:t>Ryanne</w:t>
      </w:r>
      <w:r w:rsidRPr="007E5745">
        <w:t xml:space="preserve"> is seemingly just talking to herself or the audience, about whatever pops into her mind at any given moment. In this sense, despite </w:t>
      </w:r>
      <w:r w:rsidRPr="003D4665">
        <w:t>looking quite similar</w:t>
      </w:r>
      <w:r w:rsidRPr="007E5745">
        <w:rPr>
          <w:i/>
        </w:rPr>
        <w:t xml:space="preserve">, </w:t>
      </w:r>
      <w:r w:rsidRPr="007E5745">
        <w:t xml:space="preserve">the two videos are </w:t>
      </w:r>
      <w:r>
        <w:t xml:space="preserve">in fact quite </w:t>
      </w:r>
      <w:r w:rsidRPr="007E5745">
        <w:t xml:space="preserve">different. </w:t>
      </w:r>
      <w:r>
        <w:t>They</w:t>
      </w:r>
      <w:r w:rsidRPr="007E5745">
        <w:t xml:space="preserve"> also sho</w:t>
      </w:r>
      <w:r>
        <w:t>w</w:t>
      </w:r>
      <w:r w:rsidRPr="007E5745">
        <w:t xml:space="preserve"> </w:t>
      </w:r>
      <w:r>
        <w:t>that for a lot of videobloggers</w:t>
      </w:r>
      <w:r w:rsidRPr="007E5745">
        <w:t xml:space="preserve"> at this time, videoblogging was very much about experimenting, not just technically, but in terms of genre, style, technique and </w:t>
      </w:r>
      <w:r>
        <w:t>‘</w:t>
      </w:r>
      <w:r w:rsidRPr="007E5745">
        <w:t>finding a voice</w:t>
      </w:r>
      <w:r>
        <w:t>’</w:t>
      </w:r>
      <w:r w:rsidRPr="007E5745">
        <w:t xml:space="preserve">.  </w:t>
      </w:r>
    </w:p>
    <w:p w14:paraId="31327C2E" w14:textId="77777777" w:rsidR="008114F9" w:rsidRDefault="008114F9" w:rsidP="008114F9">
      <w:pPr>
        <w:pStyle w:val="BodyText"/>
      </w:pPr>
    </w:p>
    <w:p w14:paraId="78D2BBA3" w14:textId="77777777" w:rsidR="008114F9" w:rsidRDefault="008114F9" w:rsidP="008114F9">
      <w:pPr>
        <w:pStyle w:val="BodyText"/>
      </w:pPr>
      <w:r>
        <w:t xml:space="preserve">In contrast to personal videoblogs, I now want to turn to look at what I am calling artistic videoblogging. These videoblogs, I loosely group due to their focus on aesthetic practice in terms of both form and content, I am particularly interested in the way in which the videoblog is treated as a medium of expression, but not in the sense of the selfie-realism I referred to earlier. In contrast, here the explorations tend to be in terms of representational tropes, visual effects, montage and collage and it is interesting to look at the work of Daniel Liss, whose artistic practice and video work creates a critical case study of the artistic videoblog. </w:t>
      </w:r>
    </w:p>
    <w:p w14:paraId="47754EA1" w14:textId="77777777" w:rsidR="008114F9" w:rsidRDefault="008114F9" w:rsidP="008114F9">
      <w:pPr>
        <w:pStyle w:val="BodyText"/>
      </w:pPr>
    </w:p>
    <w:p w14:paraId="7A565E69" w14:textId="77777777" w:rsidR="008114F9" w:rsidRPr="007E5745" w:rsidRDefault="008114F9" w:rsidP="008114F9">
      <w:pPr>
        <w:pStyle w:val="BodyText"/>
      </w:pPr>
      <w:r>
        <w:t>Daniel Liss lived in New York with his wife and daughter when he discovered videoblogging. Whilst home with his new-born child, and as an outlet for his creative impulses, videoblogging became a way to explore the city around him. Liss</w:t>
      </w:r>
      <w:r w:rsidRPr="007E5745">
        <w:t xml:space="preserve"> self-defined </w:t>
      </w:r>
      <w:r>
        <w:t>his practice as</w:t>
      </w:r>
      <w:r w:rsidRPr="007E5745">
        <w:t xml:space="preserve"> </w:t>
      </w:r>
      <w:r>
        <w:t>‘</w:t>
      </w:r>
      <w:r w:rsidRPr="007E5745">
        <w:t>experimental personal film(?)making</w:t>
      </w:r>
      <w:r>
        <w:t>’ [sic]</w:t>
      </w:r>
      <w:r w:rsidRPr="007E5745">
        <w:t xml:space="preserve">. </w:t>
      </w:r>
      <w:r>
        <w:t>When</w:t>
      </w:r>
      <w:r w:rsidRPr="007E5745">
        <w:t xml:space="preserve"> asked if his videos had </w:t>
      </w:r>
      <w:r>
        <w:t>any kind of</w:t>
      </w:r>
      <w:r w:rsidRPr="007E5745">
        <w:t xml:space="preserve"> narrative, he was quite clear that he does not create </w:t>
      </w:r>
      <w:r>
        <w:t>‘</w:t>
      </w:r>
      <w:r w:rsidRPr="007E5745">
        <w:t>any linear stories. But visual stories. Textural stories. Tone poems</w:t>
      </w:r>
      <w:r>
        <w:t>’. His work explores a number of potentialities for videoblogging;</w:t>
      </w:r>
      <w:r w:rsidRPr="007E5745">
        <w:t xml:space="preserve"> </w:t>
      </w:r>
      <w:r w:rsidRPr="007E5745">
        <w:rPr>
          <w:i/>
        </w:rPr>
        <w:t>Theory: Practice</w:t>
      </w:r>
      <w:r>
        <w:t xml:space="preserve"> </w:t>
      </w:r>
      <w:r w:rsidRPr="007E5745">
        <w:t xml:space="preserve">explores the much-debated question of what videblogging </w:t>
      </w:r>
      <w:r w:rsidRPr="007E5745">
        <w:rPr>
          <w:i/>
        </w:rPr>
        <w:t>is</w:t>
      </w:r>
      <w:r w:rsidRPr="007E5745">
        <w:t xml:space="preserve">, </w:t>
      </w:r>
      <w:r>
        <w:t>whereas</w:t>
      </w:r>
      <w:r w:rsidRPr="007E5745">
        <w:t xml:space="preserve"> </w:t>
      </w:r>
      <w:r w:rsidRPr="007E5745">
        <w:rPr>
          <w:i/>
        </w:rPr>
        <w:t>World Maps</w:t>
      </w:r>
      <w:r>
        <w:t xml:space="preserve"> is</w:t>
      </w:r>
      <w:r w:rsidRPr="007E5745">
        <w:t xml:space="preserve"> a video playing with the idea of videoblogging as a medium for exploring</w:t>
      </w:r>
      <w:r>
        <w:t xml:space="preserve"> concepts and ideas</w:t>
      </w:r>
      <w:r w:rsidRPr="007E5745">
        <w:t xml:space="preserve">. The videos can be seen as a reflection of </w:t>
      </w:r>
      <w:r>
        <w:t>Liss’</w:t>
      </w:r>
      <w:r w:rsidRPr="007E5745">
        <w:t xml:space="preserve"> own practice, as well as </w:t>
      </w:r>
      <w:r>
        <w:t xml:space="preserve">a commentary </w:t>
      </w:r>
      <w:r w:rsidRPr="007E5745">
        <w:t xml:space="preserve">on videoblogging more generally. </w:t>
      </w:r>
    </w:p>
    <w:p w14:paraId="5E70DFDF" w14:textId="77777777" w:rsidR="008114F9" w:rsidRDefault="008114F9" w:rsidP="008114F9">
      <w:pPr>
        <w:pStyle w:val="BodyText"/>
        <w:rPr>
          <w:i/>
        </w:rPr>
      </w:pPr>
    </w:p>
    <w:p w14:paraId="2B49666C" w14:textId="77777777" w:rsidR="008114F9" w:rsidRPr="007E5745" w:rsidRDefault="008114F9" w:rsidP="008114F9">
      <w:pPr>
        <w:pStyle w:val="BodyText"/>
      </w:pPr>
      <w:r w:rsidRPr="007E5745">
        <w:rPr>
          <w:i/>
        </w:rPr>
        <w:t>Theory: Practice</w:t>
      </w:r>
      <w:r>
        <w:t xml:space="preserve"> </w:t>
      </w:r>
      <w:r w:rsidRPr="007E5745">
        <w:t xml:space="preserve">is a visual polemic, just short of 4 minutes long, </w:t>
      </w:r>
      <w:r>
        <w:t>in which</w:t>
      </w:r>
      <w:r w:rsidRPr="007E5745">
        <w:t xml:space="preserve"> Daniel </w:t>
      </w:r>
      <w:r>
        <w:t xml:space="preserve">Liss </w:t>
      </w:r>
      <w:r w:rsidRPr="007E5745">
        <w:t xml:space="preserve">presents his </w:t>
      </w:r>
      <w:r>
        <w:t>contribution to the community debate around what a videoblog. For him, the video is</w:t>
      </w:r>
      <w:r w:rsidRPr="007E5745">
        <w:t xml:space="preserve"> </w:t>
      </w:r>
      <w:r>
        <w:t>an</w:t>
      </w:r>
      <w:r w:rsidRPr="007E5745">
        <w:t xml:space="preserve"> attempt to distance himself from those in the community who</w:t>
      </w:r>
      <w:r>
        <w:t xml:space="preserve"> had a tendency to lock down any debate around definitions</w:t>
      </w:r>
      <w:r w:rsidRPr="007E5745">
        <w:t>, demarcate and control a specific definition of videoblogging that everyone should adhere to. As he told me, looking back;</w:t>
      </w:r>
    </w:p>
    <w:p w14:paraId="39EB131A" w14:textId="77777777" w:rsidR="008114F9" w:rsidRDefault="008114F9" w:rsidP="008114F9">
      <w:pPr>
        <w:pStyle w:val="BlockQuote"/>
        <w:rPr>
          <w:rFonts w:cs="Times New Roman"/>
          <w:i/>
          <w:szCs w:val="22"/>
        </w:rPr>
      </w:pPr>
      <w:r w:rsidRPr="007E5745">
        <w:rPr>
          <w:lang w:val="en-GB"/>
        </w:rPr>
        <w:t xml:space="preserve">I remember being (disproportionately?) incensed by a segment of the dialogue happening </w:t>
      </w:r>
      <w:r>
        <w:rPr>
          <w:lang w:val="en-GB"/>
        </w:rPr>
        <w:t>[on the videoblogging email list]</w:t>
      </w:r>
      <w:r w:rsidRPr="007E5745">
        <w:rPr>
          <w:lang w:val="en-GB"/>
        </w:rPr>
        <w:t xml:space="preserve">. Specifically this: I felt that we were like a bloodthirsty horde marauding happily across the plains (what were we bloodthirsty for? maybe every perceived revolution is bloodthirsty?) and then suddenly some in our group: maybe some stragglers, or self-appointed generals even, were saying Guys Guys, you’re not marauding right! That’s not proper marauding! THIS is proper marauding. There were suddenly rules about which chunk of online video was eligible, and which wasn’t. And I was riled up. And that specific video, </w:t>
      </w:r>
      <w:r w:rsidRPr="00DD56E6">
        <w:rPr>
          <w:i/>
          <w:lang w:val="en-GB"/>
        </w:rPr>
        <w:t>theory : practice</w:t>
      </w:r>
      <w:r w:rsidRPr="007E5745">
        <w:rPr>
          <w:lang w:val="en-GB"/>
        </w:rPr>
        <w:t>, was certainly a response to that</w:t>
      </w:r>
      <w:r>
        <w:rPr>
          <w:lang w:val="en-GB"/>
        </w:rPr>
        <w:t>.</w:t>
      </w:r>
      <w:r w:rsidRPr="007E5745" w:rsidDel="00247E7E">
        <w:t xml:space="preserve"> </w:t>
      </w:r>
    </w:p>
    <w:p w14:paraId="0A48AC6F" w14:textId="77777777" w:rsidR="008114F9" w:rsidRDefault="008114F9" w:rsidP="008114F9">
      <w:pPr>
        <w:pStyle w:val="BodyText"/>
      </w:pPr>
      <w:r w:rsidRPr="007E5745">
        <w:rPr>
          <w:i/>
        </w:rPr>
        <w:t>Theory: Practice</w:t>
      </w:r>
      <w:r w:rsidRPr="007E5745">
        <w:t xml:space="preserve"> </w:t>
      </w:r>
      <w:r>
        <w:t>(3:</w:t>
      </w:r>
      <w:r w:rsidRPr="007E5745">
        <w:t xml:space="preserve">54 </w:t>
      </w:r>
      <w:r>
        <w:t>min, 400</w:t>
      </w:r>
      <w:r w:rsidRPr="007E5745">
        <w:t>x</w:t>
      </w:r>
      <w:r>
        <w:t>300)</w:t>
      </w:r>
      <w:r w:rsidRPr="007E5745">
        <w:t xml:space="preserve"> </w:t>
      </w:r>
      <w:r>
        <w:t xml:space="preserve">is a tone poem on the relationship between the city, art and practice. The video </w:t>
      </w:r>
      <w:r w:rsidRPr="007E5745">
        <w:t xml:space="preserve">features footage from New York; an apartment block filmed through the window of a car and, later, the botanical gardens, interspersed with close-ups of objects that </w:t>
      </w:r>
      <w:r>
        <w:t>drive</w:t>
      </w:r>
      <w:r w:rsidRPr="007E5745">
        <w:t xml:space="preserve"> the story; scraps of paper, a mechanical pen, a baby’s hand, and views of objects through windows</w:t>
      </w:r>
      <w:r>
        <w:t xml:space="preserve"> (figure 13)</w:t>
      </w:r>
      <w:r w:rsidRPr="007E5745">
        <w:t xml:space="preserve">. </w:t>
      </w:r>
      <w:r>
        <w:t xml:space="preserve">Liss’ voice-over </w:t>
      </w:r>
      <w:r w:rsidRPr="007E5745">
        <w:t>is used in conjunction with the imag</w:t>
      </w:r>
      <w:r>
        <w:t>es</w:t>
      </w:r>
      <w:r w:rsidRPr="007E5745">
        <w:t xml:space="preserve">. </w:t>
      </w:r>
      <w:r w:rsidRPr="007E5745">
        <w:rPr>
          <w:i/>
        </w:rPr>
        <w:t>World Maps</w:t>
      </w:r>
      <w:r w:rsidRPr="007E5745">
        <w:t xml:space="preserve"> (03:38 min, 400x300) is </w:t>
      </w:r>
      <w:r>
        <w:t xml:space="preserve">a reflection on the capriciousness of memory and is </w:t>
      </w:r>
      <w:r w:rsidRPr="007E5745">
        <w:t xml:space="preserve">structured much in the same way, hand-held footage of a baby exploring maps, books and other travel memorabilia set to </w:t>
      </w:r>
      <w:r>
        <w:t>Liss’</w:t>
      </w:r>
      <w:r w:rsidRPr="007E5745">
        <w:t xml:space="preserve"> self-composed music and voice. Here, however, the narrative is more linear than in </w:t>
      </w:r>
      <w:r w:rsidRPr="007E5745">
        <w:rPr>
          <w:i/>
        </w:rPr>
        <w:t>Theory: Practice</w:t>
      </w:r>
      <w:r w:rsidRPr="007E5745">
        <w:t xml:space="preserve"> – as the video progresses, the objects </w:t>
      </w:r>
      <w:r>
        <w:t>become</w:t>
      </w:r>
      <w:r w:rsidRPr="007E5745">
        <w:t xml:space="preserve"> more and more scattered, and the baby is mo</w:t>
      </w:r>
      <w:r>
        <w:t xml:space="preserve">re and more intimate with them, </w:t>
      </w:r>
      <w:r w:rsidRPr="007E5745">
        <w:t xml:space="preserve">putting them </w:t>
      </w:r>
      <w:r>
        <w:t>in her mouth, touching, feeling</w:t>
      </w:r>
      <w:r w:rsidRPr="007E5745">
        <w:t xml:space="preserve">. The voice-over in </w:t>
      </w:r>
      <w:r>
        <w:rPr>
          <w:i/>
        </w:rPr>
        <w:t>World</w:t>
      </w:r>
      <w:r w:rsidRPr="007E5745">
        <w:rPr>
          <w:i/>
        </w:rPr>
        <w:t xml:space="preserve"> Maps </w:t>
      </w:r>
      <w:r w:rsidRPr="007E5745">
        <w:t xml:space="preserve">follows a </w:t>
      </w:r>
      <w:r>
        <w:t xml:space="preserve">narrative path, whereas in contrast, </w:t>
      </w:r>
      <w:r w:rsidRPr="007E5745">
        <w:t xml:space="preserve">the footage and narrative in </w:t>
      </w:r>
      <w:r w:rsidRPr="007E5745">
        <w:rPr>
          <w:i/>
        </w:rPr>
        <w:t>Theory: Practice</w:t>
      </w:r>
      <w:r w:rsidRPr="007E5745">
        <w:t xml:space="preserve"> is cut in a non-linear way. </w:t>
      </w:r>
    </w:p>
    <w:p w14:paraId="210BC597" w14:textId="77777777" w:rsidR="008114F9" w:rsidRPr="007E5745" w:rsidRDefault="008114F9" w:rsidP="008114F9">
      <w:pPr>
        <w:spacing w:line="240" w:lineRule="auto"/>
        <w:rPr>
          <w:rFonts w:cs="Times New Roman"/>
          <w:szCs w:val="22"/>
        </w:rPr>
      </w:pPr>
    </w:p>
    <w:p w14:paraId="5BA7EC39" w14:textId="77777777" w:rsidR="008114F9" w:rsidRDefault="008114F9" w:rsidP="008114F9">
      <w:pPr>
        <w:keepNext/>
        <w:spacing w:line="240" w:lineRule="auto"/>
        <w:jc w:val="center"/>
      </w:pPr>
      <w:r w:rsidRPr="007E5745">
        <w:rPr>
          <w:rFonts w:cs="Times New Roman"/>
          <w:szCs w:val="22"/>
        </w:rPr>
        <w:t xml:space="preserve"> </w:t>
      </w:r>
      <w:r w:rsidRPr="007E5745">
        <w:rPr>
          <w:rFonts w:cs="Times New Roman"/>
          <w:noProof/>
          <w:szCs w:val="22"/>
          <w:lang w:val="en-US"/>
        </w:rPr>
        <w:drawing>
          <wp:inline distT="0" distB="0" distL="0" distR="0" wp14:anchorId="080148D4" wp14:editId="3453B1BA">
            <wp:extent cx="4503420" cy="1468075"/>
            <wp:effectExtent l="0" t="0" r="0" b="571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6724" cy="1469152"/>
                    </a:xfrm>
                    <a:prstGeom prst="rect">
                      <a:avLst/>
                    </a:prstGeom>
                    <a:noFill/>
                    <a:ln>
                      <a:noFill/>
                    </a:ln>
                  </pic:spPr>
                </pic:pic>
              </a:graphicData>
            </a:graphic>
          </wp:inline>
        </w:drawing>
      </w:r>
    </w:p>
    <w:p w14:paraId="541E33A7" w14:textId="77777777" w:rsidR="008114F9" w:rsidRPr="007E5745" w:rsidRDefault="008114F9" w:rsidP="008114F9">
      <w:pPr>
        <w:pStyle w:val="Caption"/>
        <w:rPr>
          <w:rFonts w:cs="Times New Roman"/>
          <w:szCs w:val="22"/>
        </w:rPr>
      </w:pPr>
      <w:bookmarkStart w:id="8" w:name="_Toc374621153"/>
      <w:bookmarkStart w:id="9" w:name="_Toc387254623"/>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007599">
        <w:rPr>
          <w:i/>
        </w:rPr>
        <w:t>Theory: Practice</w:t>
      </w:r>
      <w:r w:rsidRPr="00B26713">
        <w:t xml:space="preserve"> (Liss</w:t>
      </w:r>
      <w:r>
        <w:t>, 2004)</w:t>
      </w:r>
      <w:bookmarkEnd w:id="8"/>
      <w:bookmarkEnd w:id="9"/>
    </w:p>
    <w:p w14:paraId="25B06B8E" w14:textId="77777777" w:rsidR="008114F9" w:rsidRPr="007E5745" w:rsidRDefault="008114F9" w:rsidP="008114F9">
      <w:pPr>
        <w:pStyle w:val="BodyText"/>
      </w:pPr>
      <w:r w:rsidRPr="007E5745">
        <w:t xml:space="preserve">In contrast to Ryanne’s videos, </w:t>
      </w:r>
      <w:r>
        <w:t>Liss</w:t>
      </w:r>
      <w:r w:rsidRPr="007E5745">
        <w:t xml:space="preserve"> never makes talking-head videos,</w:t>
      </w:r>
      <w:r w:rsidRPr="007E5745">
        <w:rPr>
          <w:rStyle w:val="FootnoteReference"/>
          <w:szCs w:val="22"/>
        </w:rPr>
        <w:footnoteReference w:id="33"/>
      </w:r>
      <w:r w:rsidRPr="007E5745">
        <w:t xml:space="preserve"> something he discusses in </w:t>
      </w:r>
      <w:r w:rsidRPr="007E5745">
        <w:rPr>
          <w:i/>
        </w:rPr>
        <w:t>Theory: Pract</w:t>
      </w:r>
      <w:r>
        <w:rPr>
          <w:i/>
        </w:rPr>
        <w:t>i</w:t>
      </w:r>
      <w:r w:rsidRPr="007E5745">
        <w:rPr>
          <w:i/>
        </w:rPr>
        <w:t>ce</w:t>
      </w:r>
      <w:r w:rsidRPr="007E5745">
        <w:t xml:space="preserve">, saying he doesn’t </w:t>
      </w:r>
      <w:r>
        <w:t>‘</w:t>
      </w:r>
      <w:r w:rsidRPr="007E5745">
        <w:t>point the camera at myself and explain</w:t>
      </w:r>
      <w:r>
        <w:t>’</w:t>
      </w:r>
      <w:r w:rsidRPr="007E5745">
        <w:t xml:space="preserve"> what is going on in his videos. </w:t>
      </w:r>
      <w:r>
        <w:t>‘</w:t>
      </w:r>
      <w:r w:rsidRPr="007E5745">
        <w:t>It’s probably shyness but I think it’s something more than that. I don’t see the world that way and I don’t tend to listen that well when</w:t>
      </w:r>
      <w:r>
        <w:t xml:space="preserve"> information approaches head on</w:t>
      </w:r>
      <w:r w:rsidRPr="007E5745">
        <w:t>.</w:t>
      </w:r>
      <w:r>
        <w:t>’</w:t>
      </w:r>
      <w:r w:rsidRPr="007E5745">
        <w:t xml:space="preserve"> </w:t>
      </w:r>
    </w:p>
    <w:p w14:paraId="7C1AF0E9" w14:textId="77777777" w:rsidR="008114F9" w:rsidRPr="007E5745" w:rsidRDefault="008114F9" w:rsidP="008114F9">
      <w:pPr>
        <w:pStyle w:val="BodyText"/>
      </w:pPr>
    </w:p>
    <w:p w14:paraId="3099220B" w14:textId="77777777" w:rsidR="008114F9" w:rsidRPr="007E5745" w:rsidRDefault="008114F9" w:rsidP="008114F9">
      <w:pPr>
        <w:pStyle w:val="BodyText"/>
      </w:pPr>
      <w:r>
        <w:t>Instead of selfie-realism, Liss</w:t>
      </w:r>
      <w:r w:rsidRPr="007E5745">
        <w:t xml:space="preserve"> uses the point-of-view shot as his main form of expression. Always looking out at the world from his eye level and</w:t>
      </w:r>
      <w:r>
        <w:t xml:space="preserve"> almost</w:t>
      </w:r>
      <w:r w:rsidRPr="007E5745">
        <w:t xml:space="preserve"> always hand-held, the camera, which </w:t>
      </w:r>
      <w:r>
        <w:t>‘</w:t>
      </w:r>
      <w:r w:rsidRPr="007E5745">
        <w:t>roams freely</w:t>
      </w:r>
      <w:r>
        <w:t>’</w:t>
      </w:r>
      <w:r w:rsidRPr="007E5745">
        <w:t xml:space="preserve">, acts like an extension of his </w:t>
      </w:r>
      <w:r>
        <w:t>eye, seeing the world as he sees</w:t>
      </w:r>
      <w:r w:rsidRPr="007E5745">
        <w:t xml:space="preserve"> it. </w:t>
      </w:r>
      <w:r>
        <w:t xml:space="preserve">Like Dziga Vertov’s </w:t>
      </w:r>
      <w:r w:rsidRPr="00DE61D6">
        <w:rPr>
          <w:i/>
        </w:rPr>
        <w:t>kino-eye</w:t>
      </w:r>
      <w:r w:rsidRPr="007E5745">
        <w:t xml:space="preserve">, </w:t>
      </w:r>
      <w:r>
        <w:t>or</w:t>
      </w:r>
      <w:r w:rsidRPr="007E5745">
        <w:t xml:space="preserve"> Alexandre Astruc’s idea of the </w:t>
      </w:r>
      <w:r w:rsidRPr="007E5745">
        <w:rPr>
          <w:i/>
        </w:rPr>
        <w:t>camera stylo</w:t>
      </w:r>
      <w:r>
        <w:t>,</w:t>
      </w:r>
      <w:r w:rsidRPr="007E5745">
        <w:t xml:space="preserve"> </w:t>
      </w:r>
      <w:r>
        <w:t>Liss</w:t>
      </w:r>
      <w:r w:rsidRPr="007E5745">
        <w:t xml:space="preserve"> writes his story through images, matching words and images, cuts and words, visual movement with rhetorical movement. In </w:t>
      </w:r>
      <w:r w:rsidRPr="007E5745">
        <w:rPr>
          <w:i/>
        </w:rPr>
        <w:t>World Maps</w:t>
      </w:r>
      <w:r w:rsidRPr="007E5745">
        <w:t xml:space="preserve"> this is evident, as the ca</w:t>
      </w:r>
      <w:r>
        <w:t>mera pans around at floor level, panning</w:t>
      </w:r>
      <w:r w:rsidRPr="007E5745">
        <w:t xml:space="preserve"> around the baby, as she is experiencing the map, zooming in and out to focus on her hands, then feet, and finally a full shot of her as she is sitting on the map</w:t>
      </w:r>
      <w:r>
        <w:t xml:space="preserve"> </w:t>
      </w:r>
      <w:r w:rsidRPr="007E5745">
        <w:t>(</w:t>
      </w:r>
      <w:r>
        <w:t>see figure 14</w:t>
      </w:r>
      <w:r w:rsidRPr="007E5745">
        <w:t>).</w:t>
      </w:r>
    </w:p>
    <w:p w14:paraId="7DBBBC29" w14:textId="77777777" w:rsidR="008114F9" w:rsidRDefault="008114F9" w:rsidP="008114F9">
      <w:pPr>
        <w:spacing w:line="240" w:lineRule="auto"/>
        <w:rPr>
          <w:rFonts w:cs="Times New Roman"/>
          <w:szCs w:val="22"/>
        </w:rPr>
      </w:pPr>
    </w:p>
    <w:p w14:paraId="262E6BA1" w14:textId="77777777" w:rsidR="008114F9" w:rsidRPr="007E5745" w:rsidRDefault="008114F9" w:rsidP="008114F9">
      <w:pPr>
        <w:spacing w:line="240" w:lineRule="auto"/>
        <w:rPr>
          <w:rFonts w:cs="Times New Roman"/>
          <w:szCs w:val="22"/>
        </w:rPr>
      </w:pPr>
    </w:p>
    <w:p w14:paraId="5DE3C758" w14:textId="77777777" w:rsidR="008114F9" w:rsidRDefault="008114F9" w:rsidP="008114F9">
      <w:pPr>
        <w:pStyle w:val="Caption"/>
      </w:pPr>
      <w:bookmarkStart w:id="10" w:name="_Toc374621154"/>
      <w:bookmarkStart w:id="11" w:name="_Toc387254624"/>
      <w:r w:rsidRPr="007E5745">
        <w:rPr>
          <w:rFonts w:cs="Times New Roman"/>
          <w:noProof/>
          <w:szCs w:val="22"/>
          <w:lang w:val="en-US"/>
        </w:rPr>
        <w:drawing>
          <wp:inline distT="0" distB="0" distL="0" distR="0" wp14:anchorId="09D5F5B4" wp14:editId="703FB8A7">
            <wp:extent cx="4531360" cy="1477183"/>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4071" cy="1478067"/>
                    </a:xfrm>
                    <a:prstGeom prst="rect">
                      <a:avLst/>
                    </a:prstGeom>
                    <a:noFill/>
                    <a:ln>
                      <a:noFill/>
                    </a:ln>
                  </pic:spPr>
                </pic:pic>
              </a:graphicData>
            </a:graphic>
          </wp:inline>
        </w:drawing>
      </w:r>
    </w:p>
    <w:p w14:paraId="06635C3B" w14:textId="77777777" w:rsidR="008114F9" w:rsidRPr="007E5745" w:rsidRDefault="008114F9" w:rsidP="008114F9">
      <w:pPr>
        <w:pStyle w:val="Caption"/>
        <w:rPr>
          <w:rFonts w:cs="Times New Roman"/>
          <w:szCs w:val="2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007599">
        <w:rPr>
          <w:i/>
        </w:rPr>
        <w:t>World Maps</w:t>
      </w:r>
      <w:r w:rsidRPr="00747547">
        <w:t xml:space="preserve"> (Liss</w:t>
      </w:r>
      <w:r>
        <w:t>, 2004)</w:t>
      </w:r>
      <w:bookmarkEnd w:id="10"/>
      <w:bookmarkEnd w:id="11"/>
    </w:p>
    <w:p w14:paraId="2CD5EE12" w14:textId="77777777" w:rsidR="008114F9" w:rsidRPr="007E5745" w:rsidRDefault="008114F9" w:rsidP="008114F9">
      <w:pPr>
        <w:pStyle w:val="BodyText"/>
      </w:pPr>
      <w:r>
        <w:t xml:space="preserve">By situating the camera in the middle of the action, the viewer feels part of the story as it unfolds. Like hand-held camera footage from a concert or a demonstration, where the camera travels between bodies, the present-ness of Liss’ camera connects the viewer to the world he’s creating. The effect is twofold. </w:t>
      </w:r>
      <w:r w:rsidRPr="007E5745">
        <w:t>Firstly, as the camera is situated literally in the action</w:t>
      </w:r>
      <w:r>
        <w:t xml:space="preserve">, </w:t>
      </w:r>
      <w:r w:rsidRPr="007E5745">
        <w:t xml:space="preserve">the viewer feels quite close to </w:t>
      </w:r>
      <w:r>
        <w:t>it. Secondly, the</w:t>
      </w:r>
      <w:r w:rsidRPr="007E5745">
        <w:t xml:space="preserve"> hand-held camera </w:t>
      </w:r>
      <w:r>
        <w:t>is</w:t>
      </w:r>
      <w:r w:rsidRPr="007E5745">
        <w:t xml:space="preserve"> close to the floor </w:t>
      </w:r>
      <w:r>
        <w:t>and</w:t>
      </w:r>
      <w:r w:rsidRPr="007E5745">
        <w:t xml:space="preserve"> not </w:t>
      </w:r>
      <w:r>
        <w:t>able</w:t>
      </w:r>
      <w:r w:rsidRPr="007E5745">
        <w:t xml:space="preserve"> to capture a perfect image at all times, and so the quality of the image is </w:t>
      </w:r>
      <w:r>
        <w:t>variable, in and out of focus</w:t>
      </w:r>
      <w:r w:rsidRPr="007E5745">
        <w:t xml:space="preserve">. </w:t>
      </w:r>
      <w:r>
        <w:t>This</w:t>
      </w:r>
      <w:r w:rsidRPr="007E5745">
        <w:t xml:space="preserve"> acts as a </w:t>
      </w:r>
      <w:r>
        <w:t>reflection on</w:t>
      </w:r>
      <w:r w:rsidRPr="007E5745">
        <w:t xml:space="preserve"> the </w:t>
      </w:r>
      <w:r>
        <w:t>limitations</w:t>
      </w:r>
      <w:r w:rsidRPr="007E5745">
        <w:t xml:space="preserve"> of memory – as the baby is discovering memorabilia from past travels, </w:t>
      </w:r>
      <w:r>
        <w:t>Liss</w:t>
      </w:r>
      <w:r w:rsidRPr="007E5745">
        <w:t xml:space="preserve"> is also remembering them, but poorly, </w:t>
      </w:r>
      <w:r>
        <w:t>as a faint (blurred) memory</w:t>
      </w:r>
      <w:r w:rsidRPr="007E5745">
        <w:t xml:space="preserve">. </w:t>
      </w:r>
    </w:p>
    <w:p w14:paraId="261AE994" w14:textId="77777777" w:rsidR="008114F9" w:rsidRPr="007E5745" w:rsidRDefault="008114F9" w:rsidP="008114F9">
      <w:pPr>
        <w:pStyle w:val="BodyText"/>
      </w:pPr>
    </w:p>
    <w:p w14:paraId="717F9FB7" w14:textId="77777777" w:rsidR="008114F9" w:rsidRDefault="008114F9" w:rsidP="008114F9">
      <w:pPr>
        <w:pStyle w:val="BodyText"/>
      </w:pPr>
      <w:r w:rsidRPr="007E5745">
        <w:t xml:space="preserve">In </w:t>
      </w:r>
      <w:r w:rsidRPr="007E5745">
        <w:rPr>
          <w:i/>
        </w:rPr>
        <w:t>Theory: Practice</w:t>
      </w:r>
      <w:r>
        <w:rPr>
          <w:i/>
        </w:rPr>
        <w:t>,</w:t>
      </w:r>
      <w:r w:rsidRPr="007E5745">
        <w:t xml:space="preserve"> </w:t>
      </w:r>
      <w:r>
        <w:t xml:space="preserve">similar </w:t>
      </w:r>
      <w:r w:rsidRPr="007E5745">
        <w:t xml:space="preserve">blurred images and </w:t>
      </w:r>
      <w:r>
        <w:t>‘</w:t>
      </w:r>
      <w:r w:rsidRPr="007E5745">
        <w:t>half-captured</w:t>
      </w:r>
      <w:r>
        <w:t>’</w:t>
      </w:r>
      <w:r w:rsidRPr="007E5745">
        <w:t xml:space="preserve"> scenes – objects </w:t>
      </w:r>
      <w:r>
        <w:t>seen</w:t>
      </w:r>
      <w:r w:rsidRPr="007E5745">
        <w:t xml:space="preserve"> through car windows obscured by rain drops –</w:t>
      </w:r>
      <w:r>
        <w:t xml:space="preserve"> contributes</w:t>
      </w:r>
      <w:r w:rsidRPr="007E5745">
        <w:t xml:space="preserve"> to </w:t>
      </w:r>
      <w:r>
        <w:t>Liss’</w:t>
      </w:r>
      <w:r w:rsidRPr="007E5745">
        <w:t xml:space="preserve"> theory of videoblogging, an art form which </w:t>
      </w:r>
      <w:r>
        <w:t xml:space="preserve">he argues </w:t>
      </w:r>
      <w:r w:rsidRPr="007E5745">
        <w:t xml:space="preserve">isn’t </w:t>
      </w:r>
      <w:r w:rsidRPr="007E5745">
        <w:rPr>
          <w:i/>
        </w:rPr>
        <w:t>supposed</w:t>
      </w:r>
      <w:r w:rsidRPr="007E5745">
        <w:t xml:space="preserve"> to be perfect</w:t>
      </w:r>
      <w:r>
        <w:t xml:space="preserve">. </w:t>
      </w:r>
      <w:r w:rsidRPr="007E5745">
        <w:t xml:space="preserve">Campanelli calls </w:t>
      </w:r>
      <w:r>
        <w:t>these artefacts ‘</w:t>
      </w:r>
      <w:r w:rsidRPr="007E5745">
        <w:t>disturbed aesthetic experiences</w:t>
      </w:r>
      <w:r>
        <w:t xml:space="preserve">’ </w:t>
      </w:r>
      <w:r>
        <w:rPr>
          <w:lang w:val="en-US"/>
        </w:rPr>
        <w:t>and presents the hypotheses that ‘the use of digital tools in relation to cinema, and the consequent lowering of product quality, are not necessarily a consequence of the small budgets of young independent directors. Rather… we are in the midst of a new aesthetic positioning – one which, as usual, is picked up by the antennae of artists before becoming obvious to all… these are all conscious aesthetic choices, which have nothing to do with finances available to the production’.</w:t>
      </w:r>
      <w:r w:rsidRPr="000E198A">
        <w:rPr>
          <w:rStyle w:val="FootnoteReference"/>
          <w:szCs w:val="22"/>
        </w:rPr>
        <w:t xml:space="preserve"> </w:t>
      </w:r>
      <w:r>
        <w:rPr>
          <w:rStyle w:val="FootnoteReference"/>
          <w:szCs w:val="22"/>
        </w:rPr>
        <w:footnoteReference w:id="34"/>
      </w:r>
      <w:r w:rsidRPr="007E5745">
        <w:t xml:space="preserve"> </w:t>
      </w:r>
    </w:p>
    <w:p w14:paraId="481F1E39" w14:textId="77777777" w:rsidR="008114F9" w:rsidRPr="007E5745" w:rsidRDefault="008114F9" w:rsidP="008114F9">
      <w:pPr>
        <w:pStyle w:val="BodyText"/>
      </w:pPr>
    </w:p>
    <w:p w14:paraId="6CD75C87" w14:textId="77777777" w:rsidR="008114F9" w:rsidRPr="00AB7FB6" w:rsidRDefault="008114F9" w:rsidP="008114F9">
      <w:pPr>
        <w:pStyle w:val="BodyText"/>
      </w:pPr>
      <w:r w:rsidRPr="007E5745">
        <w:t xml:space="preserve">This can be seen as a deliberate stylistic choice, as much as a result of the constraints on the videoblogger due to equipment and bandwidth, especially in the case of </w:t>
      </w:r>
      <w:r w:rsidRPr="007E5745">
        <w:rPr>
          <w:i/>
        </w:rPr>
        <w:t>Theory: Practice</w:t>
      </w:r>
      <w:r w:rsidRPr="007E5745">
        <w:t xml:space="preserve">. As well as bringing the viewer closer to the action, creating a sense of intimacy, </w:t>
      </w:r>
      <w:r>
        <w:t>Liss</w:t>
      </w:r>
      <w:r w:rsidRPr="007E5745">
        <w:t xml:space="preserve"> is making the point that this is videoblogging as he sees it, because this is how he sees the world; </w:t>
      </w:r>
      <w:r>
        <w:t>‘</w:t>
      </w:r>
      <w:r w:rsidRPr="007E5745">
        <w:t>I am showing you a part of my world and telling you a little something about it…. This is my world. This is how I see it, ho</w:t>
      </w:r>
      <w:r>
        <w:t>w I think it’</w:t>
      </w:r>
      <w:r w:rsidRPr="007E5745">
        <w:rPr>
          <w:i/>
        </w:rPr>
        <w:t>.</w:t>
      </w:r>
      <w:r w:rsidRPr="00AB7FB6">
        <w:t xml:space="preserve"> </w:t>
      </w:r>
      <w:r w:rsidRPr="007E5745">
        <w:t xml:space="preserve">As Newman argues, </w:t>
      </w:r>
      <w:r>
        <w:t>‘r</w:t>
      </w:r>
      <w:r w:rsidRPr="007E5745">
        <w:t>are is the videoblog that has anything resembling the look or sound of a local news program or network sitcom. Just as punk is opposed to the polish of pop, Web video is opposed to the gloss and sheen of Hollywood entertainment. That sense of opposition is the spirit and ethos of DIY production whether in music, publishing, or audio</w:t>
      </w:r>
      <w:r>
        <w:t>-</w:t>
      </w:r>
      <w:r w:rsidRPr="007E5745">
        <w:t>visu</w:t>
      </w:r>
      <w:r>
        <w:t xml:space="preserve">al media. As Frank describes it, </w:t>
      </w:r>
      <w:r w:rsidRPr="007E5745">
        <w:t xml:space="preserve">videoblogging is </w:t>
      </w:r>
      <w:r>
        <w:t>‘</w:t>
      </w:r>
      <w:r w:rsidRPr="007E5745">
        <w:t>a cheap and fast alternative to making media — that looks cheap and fast</w:t>
      </w:r>
      <w:r>
        <w:t>’</w:t>
      </w:r>
      <w:r w:rsidRPr="007E5745">
        <w:t>.</w:t>
      </w:r>
      <w:r w:rsidRPr="007E5745">
        <w:rPr>
          <w:rStyle w:val="FootnoteReference"/>
          <w:szCs w:val="22"/>
        </w:rPr>
        <w:footnoteReference w:id="35"/>
      </w:r>
    </w:p>
    <w:p w14:paraId="1D058F7F" w14:textId="77777777" w:rsidR="008114F9" w:rsidRDefault="008114F9" w:rsidP="008114F9">
      <w:pPr>
        <w:pStyle w:val="BodyText"/>
      </w:pPr>
    </w:p>
    <w:p w14:paraId="795EB6B4" w14:textId="77777777" w:rsidR="008114F9" w:rsidRPr="007E5745" w:rsidRDefault="008114F9" w:rsidP="008114F9">
      <w:pPr>
        <w:pStyle w:val="BodyText"/>
      </w:pPr>
      <w:r>
        <w:t>Throughout his work, Liss plays</w:t>
      </w:r>
      <w:r w:rsidRPr="007E5745">
        <w:t xml:space="preserve"> with form and narrative.</w:t>
      </w:r>
      <w:r>
        <w:t xml:space="preserve"> He skips back and forth in time, for example,</w:t>
      </w:r>
      <w:r w:rsidRPr="007E5745">
        <w:t xml:space="preserve"> a </w:t>
      </w:r>
      <w:r>
        <w:t>sheet</w:t>
      </w:r>
      <w:r w:rsidRPr="007E5745">
        <w:t xml:space="preserve"> of paper is </w:t>
      </w:r>
      <w:r>
        <w:t xml:space="preserve">initially </w:t>
      </w:r>
      <w:r w:rsidRPr="007E5745">
        <w:t xml:space="preserve">shown with writing, </w:t>
      </w:r>
      <w:r>
        <w:t>scribbles all over it, and later in the video the same sheet of paper is shown</w:t>
      </w:r>
      <w:r w:rsidRPr="007E5745">
        <w:t xml:space="preserve"> </w:t>
      </w:r>
      <w:r>
        <w:t>blank. Sometimes he</w:t>
      </w:r>
      <w:r w:rsidRPr="007E5745">
        <w:t xml:space="preserve"> </w:t>
      </w:r>
      <w:r>
        <w:t xml:space="preserve">displays the same image repeatedly. For example, </w:t>
      </w:r>
      <w:r w:rsidRPr="007E5745">
        <w:t xml:space="preserve">the </w:t>
      </w:r>
      <w:r>
        <w:t>image of the New York building is shown twice before</w:t>
      </w:r>
      <w:r w:rsidRPr="007E5745">
        <w:t xml:space="preserve"> he </w:t>
      </w:r>
      <w:r>
        <w:t>uses</w:t>
      </w:r>
      <w:r w:rsidRPr="007E5745">
        <w:t xml:space="preserve"> it a third time with an inverted </w:t>
      </w:r>
      <w:r>
        <w:t>image of a hand layered over it</w:t>
      </w:r>
      <w:r w:rsidRPr="007E5745">
        <w:t>. He manipulates the image by using double exposure on the images of the hand</w:t>
      </w:r>
      <w:r>
        <w:t xml:space="preserve"> and the building, to highlight</w:t>
      </w:r>
      <w:r w:rsidRPr="007E5745">
        <w:t xml:space="preserve"> the mediated nature of videoblogs, pointing out that even when someone simply shoots-and-posts t</w:t>
      </w:r>
      <w:r>
        <w:t>heir videos are still mediated.</w:t>
      </w:r>
      <w:r w:rsidRPr="007E5745">
        <w:t xml:space="preserve"> </w:t>
      </w:r>
      <w:r>
        <w:t>‘T</w:t>
      </w:r>
      <w:r w:rsidRPr="007E5745">
        <w:t>o pretend that’s something unmediated in itself is I think a little naïve</w:t>
      </w:r>
      <w:r>
        <w:t>’, he explains</w:t>
      </w:r>
      <w:r w:rsidRPr="007E5745">
        <w:t>.</w:t>
      </w:r>
      <w:r>
        <w:t xml:space="preserve"> H</w:t>
      </w:r>
      <w:r w:rsidRPr="007E5745">
        <w:t xml:space="preserve">e </w:t>
      </w:r>
      <w:r>
        <w:t xml:space="preserve">also manipulates the sound, </w:t>
      </w:r>
      <w:r w:rsidRPr="007E5745">
        <w:t>bringing in music at dramatic moments in the narrati</w:t>
      </w:r>
      <w:r>
        <w:t xml:space="preserve">ve, to create emotional effect </w:t>
      </w:r>
      <w:r w:rsidRPr="007E5745">
        <w:t xml:space="preserve">often in conjunction with sharp cuts or swift </w:t>
      </w:r>
      <w:r>
        <w:t>camera movement</w:t>
      </w:r>
      <w:r w:rsidRPr="007E5745">
        <w:t xml:space="preserve">. </w:t>
      </w:r>
    </w:p>
    <w:p w14:paraId="419400BD" w14:textId="77777777" w:rsidR="008114F9" w:rsidRDefault="008114F9" w:rsidP="008114F9">
      <w:pPr>
        <w:pStyle w:val="BodyText"/>
      </w:pPr>
    </w:p>
    <w:p w14:paraId="65ED3B7C" w14:textId="77777777" w:rsidR="008114F9" w:rsidRPr="007E5745" w:rsidRDefault="008114F9" w:rsidP="008114F9">
      <w:pPr>
        <w:pStyle w:val="BodyText"/>
      </w:pPr>
      <w:r w:rsidRPr="007E5745">
        <w:t xml:space="preserve">Like </w:t>
      </w:r>
      <w:r>
        <w:t>Ryanne Hodson</w:t>
      </w:r>
      <w:r w:rsidRPr="007E5745">
        <w:t xml:space="preserve">, </w:t>
      </w:r>
      <w:r>
        <w:t>Liss</w:t>
      </w:r>
      <w:r w:rsidRPr="007E5745">
        <w:t xml:space="preserve"> speaks directly to the viewer, although his style is very different. Whereas </w:t>
      </w:r>
      <w:r>
        <w:t>Hodson</w:t>
      </w:r>
      <w:r w:rsidRPr="007E5745">
        <w:t xml:space="preserve"> is talking to the viewer, sitting down in front of and facing the camera and speaking into it in a conversational tone, </w:t>
      </w:r>
      <w:r>
        <w:t>Liss’ interactions are more subtle</w:t>
      </w:r>
      <w:r w:rsidRPr="007E5745">
        <w:t xml:space="preserve">. </w:t>
      </w:r>
      <w:r>
        <w:t xml:space="preserve">Here, </w:t>
      </w:r>
      <w:r w:rsidRPr="007E5745">
        <w:t>I am not thinking of the way he communicates th</w:t>
      </w:r>
      <w:r>
        <w:t>r</w:t>
      </w:r>
      <w:r w:rsidRPr="007E5745">
        <w:t xml:space="preserve">ough sound and image, rather by the way in which he occasionally </w:t>
      </w:r>
      <w:r>
        <w:t>comments</w:t>
      </w:r>
      <w:r w:rsidRPr="007E5745">
        <w:t xml:space="preserve"> </w:t>
      </w:r>
      <w:r>
        <w:t>‘I vlog it for you’</w:t>
      </w:r>
      <w:r w:rsidRPr="007E5745">
        <w:t xml:space="preserve"> </w:t>
      </w:r>
      <w:r>
        <w:t>or</w:t>
      </w:r>
      <w:r w:rsidRPr="007E5745">
        <w:t xml:space="preserve"> </w:t>
      </w:r>
      <w:r>
        <w:t>‘</w:t>
      </w:r>
      <w:r w:rsidRPr="007E5745">
        <w:t>I wanted to bring you something</w:t>
      </w:r>
      <w:r>
        <w:t xml:space="preserve">’ and, </w:t>
      </w:r>
      <w:r w:rsidRPr="007E5745">
        <w:t xml:space="preserve">at the end of </w:t>
      </w:r>
      <w:r w:rsidRPr="007E5745">
        <w:rPr>
          <w:i/>
        </w:rPr>
        <w:t>World Maps</w:t>
      </w:r>
      <w:r w:rsidRPr="007E5745">
        <w:t xml:space="preserve">; </w:t>
      </w:r>
      <w:r>
        <w:t>‘</w:t>
      </w:r>
      <w:r w:rsidRPr="007E5745">
        <w:t xml:space="preserve">I never thought of the possibility of someone else </w:t>
      </w:r>
      <w:r>
        <w:t>going through it, not the baby</w:t>
      </w:r>
      <w:r w:rsidRPr="007E5745">
        <w:t xml:space="preserve"> leafing backwards through her dads adventures. And not you.</w:t>
      </w:r>
      <w:r>
        <w:t>’</w:t>
      </w:r>
      <w:r w:rsidRPr="007E5745">
        <w:t xml:space="preserve"> I asked </w:t>
      </w:r>
      <w:r>
        <w:t>Liss</w:t>
      </w:r>
      <w:r w:rsidRPr="007E5745">
        <w:t xml:space="preserve"> about his particular use of </w:t>
      </w:r>
      <w:r>
        <w:t>‘</w:t>
      </w:r>
      <w:r w:rsidRPr="007E5745">
        <w:t xml:space="preserve">you’ in his videos. </w:t>
      </w:r>
      <w:r>
        <w:t>He replied, ‘i</w:t>
      </w:r>
      <w:r w:rsidRPr="007E5745">
        <w:t xml:space="preserve">f I had to speculate </w:t>
      </w:r>
      <w:r>
        <w:t xml:space="preserve">– and </w:t>
      </w:r>
      <w:r w:rsidRPr="007E5745">
        <w:t>really why do you make the cho</w:t>
      </w:r>
      <w:r>
        <w:t xml:space="preserve">ices you make artistically? – </w:t>
      </w:r>
      <w:r w:rsidRPr="007E5745">
        <w:t>I’d say that there is/was a somewhat heartening immediacy to it all, an inexorable feeling of conversation, a presumed someone looking back at you. And maybe at the best of times an intimacy to the proceedings. And so you address it directly</w:t>
      </w:r>
      <w:r>
        <w:t>’</w:t>
      </w:r>
      <w:r w:rsidRPr="007E5745">
        <w:t>.</w:t>
      </w:r>
      <w:r>
        <w:t xml:space="preserve"> This notion of an ‘imagined community’ of others to whom one speaks is a fascinating aspect of the videoblogging form. Even in notionally subjectless, perhaps aesthetic oriented work, there remains the perceived or imagined other to whom one addresses the work. Not as an audience, but rather as a colleague, an equal, a member of one’s community. </w:t>
      </w:r>
    </w:p>
    <w:p w14:paraId="590FE24E" w14:textId="77777777" w:rsidR="008114F9" w:rsidRDefault="008114F9" w:rsidP="008114F9">
      <w:pPr>
        <w:pStyle w:val="BodyText"/>
      </w:pPr>
    </w:p>
    <w:p w14:paraId="5169B781" w14:textId="77777777" w:rsidR="008114F9" w:rsidRPr="007E5745" w:rsidRDefault="008114F9" w:rsidP="008114F9">
      <w:pPr>
        <w:pStyle w:val="BodyText"/>
      </w:pPr>
      <w:r w:rsidRPr="007E5745">
        <w:t xml:space="preserve">Looking through his archives, I noted that initially, </w:t>
      </w:r>
      <w:r>
        <w:t>Liss’</w:t>
      </w:r>
      <w:r w:rsidRPr="007E5745">
        <w:t xml:space="preserve"> videos were cut with sound, image and text only, </w:t>
      </w:r>
      <w:r>
        <w:t>very little</w:t>
      </w:r>
      <w:r w:rsidRPr="007E5745">
        <w:t xml:space="preserve"> narration, but that at some point he started talking directly to the viewer. I asked him why this was. </w:t>
      </w:r>
      <w:r>
        <w:t>‘</w:t>
      </w:r>
      <w:r w:rsidRPr="007E5745">
        <w:t>I remember being somewhat dismayed by this at points,</w:t>
      </w:r>
      <w:r>
        <w:t>’</w:t>
      </w:r>
      <w:r w:rsidRPr="007E5745">
        <w:t xml:space="preserve"> he told me </w:t>
      </w:r>
      <w:r>
        <w:t>‘</w:t>
      </w:r>
      <w:r w:rsidRPr="007E5745">
        <w:t>people responded much more... if I spoke in my videos. Like, they weren’t my favo</w:t>
      </w:r>
      <w:r>
        <w:t>u</w:t>
      </w:r>
      <w:r w:rsidRPr="007E5745">
        <w:t>rites but th</w:t>
      </w:r>
      <w:r>
        <w:t>ey were relative crowd pleasers (w</w:t>
      </w:r>
      <w:r w:rsidRPr="007E5745">
        <w:t>here crowd equals something like 30 visitors)</w:t>
      </w:r>
      <w:r>
        <w:t>’</w:t>
      </w:r>
      <w:r w:rsidRPr="007E5745">
        <w:t xml:space="preserve">. In other words, </w:t>
      </w:r>
      <w:r>
        <w:t>Liss</w:t>
      </w:r>
      <w:r w:rsidRPr="007E5745">
        <w:t xml:space="preserve"> started adding more voice-over narrations because his </w:t>
      </w:r>
      <w:r>
        <w:t>viewers seemed to respond. The</w:t>
      </w:r>
      <w:r w:rsidRPr="007E5745">
        <w:t xml:space="preserve"> feedback from the community – the recognition from the invested network perhaps – was </w:t>
      </w:r>
      <w:r>
        <w:t xml:space="preserve">important </w:t>
      </w:r>
      <w:r w:rsidRPr="007E5745">
        <w:t xml:space="preserve">to the videobloggers, </w:t>
      </w:r>
      <w:r>
        <w:t>even to</w:t>
      </w:r>
      <w:r w:rsidRPr="007E5745">
        <w:t xml:space="preserve"> someone </w:t>
      </w:r>
      <w:r>
        <w:t>focussing on or trying to</w:t>
      </w:r>
      <w:r w:rsidRPr="007E5745">
        <w:t xml:space="preserve"> create </w:t>
      </w:r>
      <w:r>
        <w:t>a different</w:t>
      </w:r>
      <w:r w:rsidRPr="007E5745">
        <w:t xml:space="preserve"> aesthetic. </w:t>
      </w:r>
    </w:p>
    <w:p w14:paraId="5FB1C2A7" w14:textId="77777777" w:rsidR="008114F9" w:rsidRDefault="008114F9" w:rsidP="008114F9">
      <w:pPr>
        <w:pStyle w:val="BodyText"/>
      </w:pPr>
    </w:p>
    <w:p w14:paraId="418564FF" w14:textId="77777777" w:rsidR="008114F9" w:rsidRDefault="008114F9" w:rsidP="008114F9">
      <w:pPr>
        <w:pStyle w:val="BodyText"/>
      </w:pPr>
      <w:r>
        <w:t>Pettman</w:t>
      </w:r>
      <w:r w:rsidRPr="007E5745">
        <w:t xml:space="preserve"> argues that in the age of digital sound, </w:t>
      </w:r>
      <w:r>
        <w:t>‘</w:t>
      </w:r>
      <w:r w:rsidRPr="007E5745">
        <w:t>the subject is increasingly vulnerable to being lost in an au</w:t>
      </w:r>
      <w:r>
        <w:t>ral version</w:t>
      </w:r>
      <w:r w:rsidRPr="007E5745">
        <w:t xml:space="preserve"> of Fredric Jameson’s Bonaventure Hotel. The cues for recognizing individuality via the ear become something other than the timbre of the voice: the melody, the beat, or a catch phrase, for instance</w:t>
      </w:r>
      <w:r>
        <w:t>’</w:t>
      </w:r>
      <w:r w:rsidRPr="007E5745">
        <w:t>.</w:t>
      </w:r>
      <w:r>
        <w:rPr>
          <w:rStyle w:val="FootnoteReference"/>
          <w:szCs w:val="22"/>
        </w:rPr>
        <w:footnoteReference w:id="36"/>
      </w:r>
      <w:r w:rsidRPr="007E5745">
        <w:t xml:space="preserve"> </w:t>
      </w:r>
      <w:r>
        <w:t>Liss’</w:t>
      </w:r>
      <w:r w:rsidRPr="007E5745">
        <w:t xml:space="preserve"> voice certainly contains some of these qualities. Contrary to the visuality of his videos (</w:t>
      </w:r>
      <w:r>
        <w:t>‘</w:t>
      </w:r>
      <w:r w:rsidRPr="007E5745">
        <w:t xml:space="preserve">images are </w:t>
      </w:r>
      <w:r w:rsidRPr="007E5745">
        <w:rPr>
          <w:i/>
        </w:rPr>
        <w:t>out there</w:t>
      </w:r>
      <w:r w:rsidRPr="007E5745">
        <w:t>, on the screen, and framed by it</w:t>
      </w:r>
      <w:r>
        <w:t>’</w:t>
      </w:r>
      <w:r w:rsidRPr="007E5745">
        <w:t xml:space="preserve">, the </w:t>
      </w:r>
      <w:r>
        <w:t>sonic</w:t>
      </w:r>
      <w:r w:rsidRPr="007E5745">
        <w:t xml:space="preserve"> - and particularly his voice – </w:t>
      </w:r>
      <w:r>
        <w:t>‘</w:t>
      </w:r>
      <w:r w:rsidRPr="007E5745">
        <w:t>does not appear to stand before us but rather to come to us or at us</w:t>
      </w:r>
      <w:r>
        <w:t>’</w:t>
      </w:r>
      <w:r w:rsidRPr="007E5745">
        <w:t>.</w:t>
      </w:r>
      <w:r>
        <w:rPr>
          <w:rStyle w:val="FootnoteReference"/>
          <w:szCs w:val="22"/>
        </w:rPr>
        <w:footnoteReference w:id="37"/>
      </w:r>
      <w:r w:rsidRPr="007E5745">
        <w:t xml:space="preserve"> His narration is melodic and rhythmic, clearly scripted, and yet</w:t>
      </w:r>
      <w:r>
        <w:t>,</w:t>
      </w:r>
      <w:r w:rsidRPr="007E5745">
        <w:t xml:space="preserve"> because it is repeated over the narrative arc of his entire body of work, becomes synonymous</w:t>
      </w:r>
      <w:r>
        <w:t xml:space="preserve"> with</w:t>
      </w:r>
      <w:r w:rsidRPr="007E5745">
        <w:t xml:space="preserve"> </w:t>
      </w:r>
      <w:r>
        <w:t>the videoblog itself</w:t>
      </w:r>
      <w:r w:rsidRPr="007E5745">
        <w:t xml:space="preserve">. I would </w:t>
      </w:r>
      <w:r>
        <w:t>probably not</w:t>
      </w:r>
      <w:r w:rsidRPr="007E5745">
        <w:t xml:space="preserve"> recognise </w:t>
      </w:r>
      <w:r>
        <w:t>Liss</w:t>
      </w:r>
      <w:r w:rsidRPr="007E5745">
        <w:t xml:space="preserve"> if I walked past him on the street, but I would have no trouble </w:t>
      </w:r>
      <w:r>
        <w:t>picking his voice out</w:t>
      </w:r>
      <w:r w:rsidRPr="007E5745">
        <w:t>. His voice is part of what makes his videoblogs unique, which emphasises that videoblogs are not just visual objects, but aural</w:t>
      </w:r>
      <w:r>
        <w:t xml:space="preserve"> too in a very important aspect</w:t>
      </w:r>
      <w:r w:rsidRPr="007E5745">
        <w:t>.</w:t>
      </w:r>
      <w:r>
        <w:t xml:space="preserve"> </w:t>
      </w:r>
    </w:p>
    <w:p w14:paraId="35806CCB" w14:textId="77777777" w:rsidR="008114F9" w:rsidRDefault="008114F9" w:rsidP="008114F9">
      <w:pPr>
        <w:pStyle w:val="BodyText"/>
      </w:pPr>
    </w:p>
    <w:p w14:paraId="1ADA7FA4" w14:textId="77777777" w:rsidR="008114F9" w:rsidRPr="007E5745" w:rsidRDefault="008114F9" w:rsidP="008114F9">
      <w:pPr>
        <w:pStyle w:val="BodyText"/>
      </w:pPr>
      <w:r>
        <w:t>Newman</w:t>
      </w:r>
      <w:r w:rsidRPr="007E5745">
        <w:t xml:space="preserve"> argues that </w:t>
      </w:r>
      <w:r>
        <w:t>videoblogging ‘</w:t>
      </w:r>
      <w:r w:rsidRPr="007E5745">
        <w:t xml:space="preserve">might usefully be considered as self-taught art, a term art historians use to refer to artworks by individuals </w:t>
      </w:r>
      <w:r>
        <w:t>“</w:t>
      </w:r>
      <w:r w:rsidRPr="007E5745">
        <w:t>who have no academic artistic training and little connection to the mainstream tradition</w:t>
      </w:r>
      <w:r>
        <w:t>s of Western art history.”’</w:t>
      </w:r>
      <w:r w:rsidRPr="007E5745">
        <w:t xml:space="preserve"> </w:t>
      </w:r>
      <w:r>
        <w:t>The self-taught artist is someone who lack</w:t>
      </w:r>
      <w:ins w:id="12" w:author="inc inc" w:date="2018-05-08T14:32:00Z">
        <w:r>
          <w:t>s</w:t>
        </w:r>
      </w:ins>
      <w:r>
        <w:t xml:space="preserve"> the skills considered the standard within a particular art world and ‘</w:t>
      </w:r>
      <w:r w:rsidRPr="007E5745">
        <w:t>connotes an absence of rules for the artist to follow, a lack of familiarity with ‘proper’ ways of solving cert</w:t>
      </w:r>
      <w:r>
        <w:t>ain aesthetic problems.</w:t>
      </w:r>
      <w:ins w:id="13" w:author="inc inc" w:date="2018-05-17T10:52:00Z">
        <w:r>
          <w:t>’</w:t>
        </w:r>
      </w:ins>
      <w:r>
        <w:rPr>
          <w:rStyle w:val="FootnoteReference"/>
        </w:rPr>
        <w:footnoteReference w:id="38"/>
      </w:r>
      <w:r>
        <w:t xml:space="preserve"> So although he had no formal training, Liss was clearly </w:t>
      </w:r>
      <w:r w:rsidRPr="007E5745">
        <w:t xml:space="preserve">familiar with </w:t>
      </w:r>
      <w:r>
        <w:t xml:space="preserve">both </w:t>
      </w:r>
      <w:r w:rsidRPr="007E5745">
        <w:t xml:space="preserve">cinematic rules and how to apply them to </w:t>
      </w:r>
      <w:r>
        <w:t>develop</w:t>
      </w:r>
      <w:r w:rsidRPr="007E5745">
        <w:t xml:space="preserve"> his </w:t>
      </w:r>
      <w:r>
        <w:t>work</w:t>
      </w:r>
      <w:r w:rsidRPr="007E5745">
        <w:t xml:space="preserve"> and increase </w:t>
      </w:r>
      <w:r>
        <w:t>viewership</w:t>
      </w:r>
      <w:r w:rsidRPr="007E5745">
        <w:t xml:space="preserve">. </w:t>
      </w:r>
      <w:r>
        <w:t xml:space="preserve">For </w:t>
      </w:r>
      <w:r w:rsidRPr="007E5745">
        <w:t xml:space="preserve">example, at the end of </w:t>
      </w:r>
      <w:r w:rsidRPr="007E5745">
        <w:rPr>
          <w:i/>
        </w:rPr>
        <w:t>Theory: Practice</w:t>
      </w:r>
      <w:r w:rsidRPr="007E5745">
        <w:t xml:space="preserve">, </w:t>
      </w:r>
      <w:r>
        <w:t>Liss</w:t>
      </w:r>
      <w:r w:rsidRPr="007E5745">
        <w:t xml:space="preserve"> uses denouement </w:t>
      </w:r>
      <w:r>
        <w:t>to conclude his polemical defenc</w:t>
      </w:r>
      <w:r w:rsidRPr="007E5745">
        <w:t xml:space="preserve">e of his right to videoblog </w:t>
      </w:r>
      <w:r>
        <w:t>expression</w:t>
      </w:r>
      <w:r w:rsidRPr="007E5745">
        <w:t xml:space="preserve">. A denouement is defined as either the final scenes after the dramatic climax of a story, where the author/film maker ties up all the lose ends or the brief period of calm at the end of a film where a state of equilibrium returns. As the music gets louder, </w:t>
      </w:r>
      <w:r>
        <w:t>t</w:t>
      </w:r>
      <w:r w:rsidRPr="007E5745">
        <w:t xml:space="preserve">he </w:t>
      </w:r>
      <w:r>
        <w:t xml:space="preserve">video </w:t>
      </w:r>
      <w:r w:rsidRPr="007E5745">
        <w:t xml:space="preserve">cuts back to </w:t>
      </w:r>
      <w:r>
        <w:t>the</w:t>
      </w:r>
      <w:r w:rsidRPr="007E5745">
        <w:t xml:space="preserve"> park scene, and zooms in on the </w:t>
      </w:r>
      <w:r>
        <w:t xml:space="preserve">piece of </w:t>
      </w:r>
      <w:r w:rsidRPr="007E5745">
        <w:t xml:space="preserve">cardboard, now shown to be filled with tiny scribbles. </w:t>
      </w:r>
      <w:r>
        <w:t>‘</w:t>
      </w:r>
      <w:r w:rsidRPr="007E5745">
        <w:t>While the baby was out,</w:t>
      </w:r>
      <w:r>
        <w:t>’</w:t>
      </w:r>
      <w:r w:rsidRPr="007E5745">
        <w:t xml:space="preserve"> he narrates, as if to summarize, </w:t>
      </w:r>
      <w:r>
        <w:t>‘</w:t>
      </w:r>
      <w:r w:rsidRPr="007E5745">
        <w:t>I filled first the cardboard and now this wrapper with these scribbles, it’s all in here.</w:t>
      </w:r>
      <w:r>
        <w:t>’</w:t>
      </w:r>
      <w:r w:rsidRPr="007E5745">
        <w:t xml:space="preserve"> Then,</w:t>
      </w:r>
    </w:p>
    <w:p w14:paraId="4B5F6C87" w14:textId="77777777" w:rsidR="008114F9" w:rsidRPr="003B3461" w:rsidRDefault="008114F9" w:rsidP="008114F9">
      <w:pPr>
        <w:pStyle w:val="BlockQuote"/>
        <w:rPr>
          <w:lang w:val="en-GB"/>
        </w:rPr>
      </w:pPr>
      <w:r w:rsidRPr="00866D69">
        <w:rPr>
          <w:lang w:val="en-GB"/>
        </w:rPr>
        <w:t>[</w:t>
      </w:r>
      <w:r w:rsidRPr="007E5745">
        <w:rPr>
          <w:i/>
          <w:lang w:val="en-GB"/>
        </w:rPr>
        <w:t>Cut to park bench, with (white) wrapper and cardboard, both filled with writing</w:t>
      </w:r>
      <w:r w:rsidRPr="00866D69">
        <w:rPr>
          <w:lang w:val="en-GB"/>
        </w:rPr>
        <w:t xml:space="preserve">] </w:t>
      </w:r>
      <w:r w:rsidRPr="007E5745">
        <w:rPr>
          <w:lang w:val="en-GB"/>
        </w:rPr>
        <w:t xml:space="preserve">Voice-over: But let me show you one last thing, and I feel a lot better already doing this. </w:t>
      </w:r>
      <w:r>
        <w:rPr>
          <w:lang w:val="en-GB"/>
        </w:rPr>
        <w:t>[</w:t>
      </w:r>
      <w:r w:rsidRPr="007E5745">
        <w:rPr>
          <w:i/>
          <w:lang w:val="en-GB"/>
        </w:rPr>
        <w:t>Camera pans to baby, who is smiling</w:t>
      </w:r>
      <w:r w:rsidRPr="007E5745">
        <w:rPr>
          <w:lang w:val="en-GB"/>
        </w:rPr>
        <w:t xml:space="preserve">, </w:t>
      </w:r>
      <w:r w:rsidRPr="007E5745">
        <w:rPr>
          <w:i/>
          <w:lang w:val="en-GB"/>
        </w:rPr>
        <w:t>Cut to image of spring flowers peeking up through the gras</w:t>
      </w:r>
      <w:r>
        <w:rPr>
          <w:i/>
          <w:lang w:val="en-GB"/>
        </w:rPr>
        <w:t>s</w:t>
      </w:r>
      <w:r w:rsidRPr="00866D69">
        <w:rPr>
          <w:lang w:val="en-GB"/>
        </w:rPr>
        <w:t>]</w:t>
      </w:r>
      <w:r w:rsidRPr="007E5745">
        <w:rPr>
          <w:lang w:val="en-GB"/>
        </w:rPr>
        <w:t xml:space="preserve"> Voice-over: Here in the garden, there’s the first sign of the spring thaw. </w:t>
      </w:r>
      <w:r>
        <w:rPr>
          <w:lang w:val="en-GB"/>
        </w:rPr>
        <w:t>[</w:t>
      </w:r>
      <w:r w:rsidRPr="007E5745">
        <w:rPr>
          <w:i/>
          <w:lang w:val="en-GB"/>
        </w:rPr>
        <w:t>Cut to black screen</w:t>
      </w:r>
      <w:r>
        <w:rPr>
          <w:lang w:val="en-GB"/>
        </w:rPr>
        <w:t>]</w:t>
      </w:r>
      <w:r w:rsidRPr="007E5745">
        <w:rPr>
          <w:i/>
          <w:lang w:val="en-GB"/>
        </w:rPr>
        <w:t>.</w:t>
      </w:r>
      <w:r w:rsidRPr="00046D4B">
        <w:rPr>
          <w:rStyle w:val="FootnoteReference"/>
        </w:rPr>
        <w:footnoteReference w:id="39"/>
      </w:r>
    </w:p>
    <w:p w14:paraId="26D3487E" w14:textId="77777777" w:rsidR="008114F9" w:rsidRDefault="008114F9" w:rsidP="008114F9">
      <w:pPr>
        <w:pStyle w:val="BodyText"/>
      </w:pPr>
      <w:r>
        <w:t xml:space="preserve">By returning to the park scene, </w:t>
      </w:r>
      <w:r w:rsidRPr="007E5745">
        <w:t>where his theorizing about videoblogging</w:t>
      </w:r>
      <w:r>
        <w:t xml:space="preserve"> began</w:t>
      </w:r>
      <w:r w:rsidRPr="007E5745">
        <w:t xml:space="preserve">, </w:t>
      </w:r>
      <w:r>
        <w:t>Liss captures a glimpse of the</w:t>
      </w:r>
      <w:r w:rsidRPr="007E5745">
        <w:t xml:space="preserve"> baby, </w:t>
      </w:r>
      <w:r>
        <w:t xml:space="preserve">now awake, who is smiling, </w:t>
      </w:r>
      <w:r w:rsidRPr="007E5745">
        <w:t xml:space="preserve">reminding us that </w:t>
      </w:r>
      <w:r>
        <w:t>‘</w:t>
      </w:r>
      <w:r w:rsidRPr="007E5745">
        <w:t>naptime</w:t>
      </w:r>
      <w:r>
        <w:t>’</w:t>
      </w:r>
      <w:r w:rsidRPr="007E5745">
        <w:t xml:space="preserve"> is when </w:t>
      </w:r>
      <w:r>
        <w:t>Liss</w:t>
      </w:r>
      <w:r w:rsidRPr="007E5745">
        <w:t xml:space="preserve"> gets</w:t>
      </w:r>
      <w:r>
        <w:t xml:space="preserve"> most of his videoblogging done. S</w:t>
      </w:r>
      <w:r w:rsidRPr="007E5745">
        <w:t xml:space="preserve">howing us the </w:t>
      </w:r>
      <w:r>
        <w:t>‘</w:t>
      </w:r>
      <w:r w:rsidRPr="007E5745">
        <w:t>first sign of spring</w:t>
      </w:r>
      <w:r>
        <w:t xml:space="preserve">’, Liss shows the viewer his life, </w:t>
      </w:r>
      <w:r w:rsidRPr="007E5745">
        <w:t xml:space="preserve">symbolic both of the </w:t>
      </w:r>
      <w:r>
        <w:t>aesthetic</w:t>
      </w:r>
      <w:r w:rsidRPr="007E5745">
        <w:t xml:space="preserve"> aspect of his</w:t>
      </w:r>
      <w:r>
        <w:t xml:space="preserve"> videoblogging</w:t>
      </w:r>
      <w:r w:rsidRPr="007E5745">
        <w:t xml:space="preserve"> </w:t>
      </w:r>
      <w:r>
        <w:t xml:space="preserve">practice, </w:t>
      </w:r>
      <w:r w:rsidRPr="007E5745">
        <w:t xml:space="preserve">and </w:t>
      </w:r>
      <w:r>
        <w:t>a</w:t>
      </w:r>
      <w:r w:rsidRPr="007E5745">
        <w:t xml:space="preserve"> reminder that videoblogging </w:t>
      </w:r>
      <w:r>
        <w:t>can be a</w:t>
      </w:r>
      <w:r w:rsidRPr="007E5745">
        <w:t xml:space="preserve"> crystallisation of </w:t>
      </w:r>
      <w:r>
        <w:t>a collection of scattered</w:t>
      </w:r>
      <w:r w:rsidRPr="007E5745">
        <w:t xml:space="preserve"> moments. </w:t>
      </w:r>
    </w:p>
    <w:p w14:paraId="1290CE43" w14:textId="77777777" w:rsidR="008114F9" w:rsidRPr="007E5745" w:rsidRDefault="008114F9" w:rsidP="008114F9">
      <w:pPr>
        <w:pStyle w:val="BodyText"/>
      </w:pPr>
    </w:p>
    <w:p w14:paraId="58459490" w14:textId="77777777" w:rsidR="008114F9" w:rsidRDefault="008114F9" w:rsidP="008114F9">
      <w:pPr>
        <w:pStyle w:val="BodyText"/>
      </w:pPr>
      <w:r>
        <w:t xml:space="preserve">With the last videos, I want to spend some time exploring the notion of what I call everyday life videoblogging. In contrast to the previous forms of videoblogs, in this section I want to examine videoblogs that celebrate and document the everyday, the commonplace and the quotidian. This form of videoblog tends towards the documentary, toward the exploration with the camera as the ‘eye’ and in the recording of the quiet and transient moments of life as lived experience. Again, I attempt to explore this type of videoblog through a set of exemplar videos, which I subject to a close reading. </w:t>
      </w:r>
    </w:p>
    <w:p w14:paraId="0061494F" w14:textId="77777777" w:rsidR="008114F9" w:rsidRDefault="008114F9" w:rsidP="008114F9">
      <w:pPr>
        <w:pStyle w:val="BodyText"/>
      </w:pPr>
    </w:p>
    <w:p w14:paraId="2F460BE1" w14:textId="77777777" w:rsidR="008114F9" w:rsidRPr="00DF75B1" w:rsidRDefault="008114F9" w:rsidP="008114F9">
      <w:pPr>
        <w:pStyle w:val="BodyText"/>
      </w:pPr>
      <w:r>
        <w:t>The</w:t>
      </w:r>
      <w:r w:rsidRPr="00DF75B1">
        <w:t xml:space="preserve"> spectacle of</w:t>
      </w:r>
      <w:r>
        <w:t xml:space="preserve"> the</w:t>
      </w:r>
      <w:r w:rsidRPr="00DF75B1">
        <w:t xml:space="preserve"> everyday</w:t>
      </w:r>
      <w:r>
        <w:t xml:space="preserve"> and </w:t>
      </w:r>
      <w:r w:rsidRPr="00DF75B1">
        <w:t>th</w:t>
      </w:r>
      <w:r>
        <w:t>e intimate view of private life</w:t>
      </w:r>
      <w:r w:rsidRPr="00DF75B1">
        <w:t xml:space="preserve"> has always been of interest to the film and television industries, ‘what is different about videoblogs (or vlogs) is the spectacle of the un-commodified everyday’.</w:t>
      </w:r>
      <w:r w:rsidRPr="00DF75B1">
        <w:rPr>
          <w:vertAlign w:val="superscript"/>
        </w:rPr>
        <w:footnoteReference w:id="40"/>
      </w:r>
      <w:r w:rsidRPr="00DF75B1">
        <w:t xml:space="preserve"> Although there are examples of videoblogs attempting to mon</w:t>
      </w:r>
      <w:r>
        <w:t>etise their practice, there is something new about videoblogging in that it exists within a</w:t>
      </w:r>
      <w:r w:rsidRPr="00DF75B1">
        <w:t xml:space="preserve"> social context that is not explicitly </w:t>
      </w:r>
      <w:r>
        <w:t>consumerist</w:t>
      </w:r>
      <w:r w:rsidRPr="00DF75B1">
        <w:t xml:space="preserve">. Luers recognises that although the technologies available to the videobloggers (be it ‘RSS feeds, video compression codecs, and tagging systems’) can be seen as technical extension of advertising strategies, aimed at allowing the videblogger maximum exposure and reach of her videoblogs, ‘rather than compete for attention in the marketplace, most vloggers look to their peers for feedback and conversation. For perhaps the first time, we have a somewhat organized public arena for a cinema without show business’. </w:t>
      </w:r>
      <w:r>
        <w:t>It might be argued that</w:t>
      </w:r>
      <w:r w:rsidRPr="00DF75B1">
        <w:t xml:space="preserve"> peopl</w:t>
      </w:r>
      <w:r>
        <w:t xml:space="preserve">e videoblog to make their life </w:t>
      </w:r>
      <w:r w:rsidRPr="00DF75B1">
        <w:t>cinematic</w:t>
      </w:r>
      <w:r>
        <w:t xml:space="preserve"> prompting the question of wh</w:t>
      </w:r>
      <w:r w:rsidRPr="00DF75B1">
        <w:t xml:space="preserve">y </w:t>
      </w:r>
      <w:r>
        <w:t>dramatic conflict is</w:t>
      </w:r>
      <w:r w:rsidRPr="00DF75B1">
        <w:t xml:space="preserve"> a necessary filter for understanding the stories we occupy</w:t>
      </w:r>
      <w:r>
        <w:t xml:space="preserve"> in our</w:t>
      </w:r>
      <w:r w:rsidRPr="00DF75B1">
        <w:t xml:space="preserve"> everyday? </w:t>
      </w:r>
      <w:r>
        <w:t>Further, he asks w</w:t>
      </w:r>
      <w:r w:rsidRPr="00DF75B1">
        <w:t xml:space="preserve">hat </w:t>
      </w:r>
      <w:r>
        <w:t>we are</w:t>
      </w:r>
      <w:r w:rsidRPr="00DF75B1">
        <w:t xml:space="preserve"> missing in our private </w:t>
      </w:r>
      <w:r>
        <w:t xml:space="preserve">lives that can be rediscovered </w:t>
      </w:r>
      <w:r w:rsidRPr="00DF75B1">
        <w:t xml:space="preserve">and shared </w:t>
      </w:r>
      <w:r>
        <w:t>with others through the medium of video</w:t>
      </w:r>
      <w:r w:rsidRPr="00DF75B1">
        <w:t xml:space="preserve">. For Luers, it is </w:t>
      </w:r>
      <w:r>
        <w:t>the</w:t>
      </w:r>
      <w:r w:rsidRPr="00DF75B1">
        <w:t xml:space="preserve"> ide</w:t>
      </w:r>
      <w:r>
        <w:t>a of living cinematically</w:t>
      </w:r>
      <w:r w:rsidRPr="00DF75B1">
        <w:t xml:space="preserve"> that lies at the heart of videoblogging, a need to aestheticise the everyday through the process of framing, editing and (re)-presenting the personal</w:t>
      </w:r>
      <w:r>
        <w:t>. D</w:t>
      </w:r>
      <w:r w:rsidRPr="00DF75B1">
        <w:t>igital production tools and online distribution systems make us</w:t>
      </w:r>
      <w:r>
        <w:t xml:space="preserve"> into a kind of global citizen with new forms of</w:t>
      </w:r>
      <w:r w:rsidRPr="00DF75B1">
        <w:t xml:space="preserve"> visual vocabulary</w:t>
      </w:r>
      <w:r>
        <w:t xml:space="preserve"> and grammar. But as an example of a</w:t>
      </w:r>
      <w:r w:rsidRPr="00DF75B1">
        <w:t xml:space="preserve"> nascent global cinema culture, videoblogging has </w:t>
      </w:r>
      <w:r>
        <w:t>been part of rediscovering</w:t>
      </w:r>
      <w:r w:rsidRPr="00DF75B1">
        <w:t xml:space="preserve"> a collective value in the local and the personal. Not the bland universals offered by the entertainment industries, but th</w:t>
      </w:r>
      <w:r>
        <w:t>e depth and texture of everyday experience</w:t>
      </w:r>
      <w:r w:rsidRPr="00DF75B1">
        <w:t>.</w:t>
      </w:r>
      <w:r>
        <w:t xml:space="preserve"> But unlike personal videoblogs, here what I am calling everyday life videoblogs eschew the single take shot dominated by selfie-realism, and instead use cuts and other techniques to change the experience of watching dramatically. </w:t>
      </w:r>
    </w:p>
    <w:p w14:paraId="2D4288B6" w14:textId="77777777" w:rsidR="008114F9" w:rsidRDefault="008114F9" w:rsidP="008114F9">
      <w:pPr>
        <w:pStyle w:val="BodyText"/>
      </w:pPr>
    </w:p>
    <w:p w14:paraId="6C838B67" w14:textId="77777777" w:rsidR="008114F9" w:rsidRDefault="008114F9" w:rsidP="008114F9">
      <w:pPr>
        <w:pStyle w:val="BodyText"/>
      </w:pPr>
      <w:r>
        <w:t>To explore these ideas I look at the videoblogs of Juan Falla and his wife Ximena, who</w:t>
      </w:r>
      <w:r w:rsidRPr="007E5745">
        <w:t xml:space="preserve"> made videoblogs because they wanted to stay i</w:t>
      </w:r>
      <w:r>
        <w:t>n touch with friends and family.</w:t>
      </w:r>
      <w:r w:rsidRPr="00262E71">
        <w:rPr>
          <w:rStyle w:val="FootnoteReference"/>
          <w:szCs w:val="22"/>
        </w:rPr>
        <w:t xml:space="preserve"> </w:t>
      </w:r>
      <w:r>
        <w:rPr>
          <w:rStyle w:val="FootnoteReference"/>
          <w:szCs w:val="22"/>
        </w:rPr>
        <w:footnoteReference w:id="41"/>
      </w:r>
      <w:r>
        <w:t xml:space="preserve">  Falla described his videoblog as </w:t>
      </w:r>
      <w:r w:rsidRPr="007E5745">
        <w:t xml:space="preserve">a reality show of </w:t>
      </w:r>
      <w:r>
        <w:t>their</w:t>
      </w:r>
      <w:r w:rsidRPr="007E5745">
        <w:t xml:space="preserve"> life in Los Angeles.</w:t>
      </w:r>
      <w:r>
        <w:t xml:space="preserve"> Originally from Colombia</w:t>
      </w:r>
      <w:r w:rsidRPr="007E5745">
        <w:t>,</w:t>
      </w:r>
      <w:r>
        <w:t xml:space="preserve"> Falla told me they ‘wanted to show [their] families </w:t>
      </w:r>
      <w:r w:rsidRPr="007E5745">
        <w:t xml:space="preserve">how </w:t>
      </w:r>
      <w:r>
        <w:t>[their]</w:t>
      </w:r>
      <w:r w:rsidRPr="007E5745">
        <w:t xml:space="preserve"> life is </w:t>
      </w:r>
      <w:r>
        <w:t>[in LA]…</w:t>
      </w:r>
      <w:r w:rsidRPr="007E5745">
        <w:t xml:space="preserve"> So we began shooting our selves doing normal things like, going to the grocery store, going to the beach, in our apartment cooking, if we mad</w:t>
      </w:r>
      <w:r>
        <w:t>e a trip we would shoot it, etc.’ Stylistically, Falla’s videos draw on televisual aesthetics, rooted in the visual style of situation comedy. Mainly featuring himself and Ximena, Falla’s</w:t>
      </w:r>
      <w:r w:rsidRPr="007E5745">
        <w:t xml:space="preserve"> videos </w:t>
      </w:r>
      <w:r>
        <w:t>are</w:t>
      </w:r>
      <w:r w:rsidRPr="007E5745">
        <w:t xml:space="preserve"> on average between 4 and 5 minutes long, </w:t>
      </w:r>
      <w:r>
        <w:t>and have relatively high production values especially wh</w:t>
      </w:r>
      <w:r w:rsidRPr="007E5745">
        <w:t>en seen in comparison to some of the earlier videoblogging videos (like Ryanne</w:t>
      </w:r>
      <w:r>
        <w:t xml:space="preserve"> Hodson</w:t>
      </w:r>
      <w:r w:rsidRPr="007E5745">
        <w:t xml:space="preserve">). </w:t>
      </w:r>
      <w:r>
        <w:t>Falla</w:t>
      </w:r>
      <w:r w:rsidRPr="007E5745">
        <w:t xml:space="preserve"> told me he </w:t>
      </w:r>
      <w:r>
        <w:t>‘</w:t>
      </w:r>
      <w:r w:rsidRPr="007E5745">
        <w:t>want[ed]</w:t>
      </w:r>
      <w:r>
        <w:t xml:space="preserve"> each video to fee</w:t>
      </w:r>
      <w:r w:rsidRPr="007E5745">
        <w:t>l ‘real’. Just as ‘real life’ is. This meant he made a deliberate choice to</w:t>
      </w:r>
      <w:r>
        <w:t>,</w:t>
      </w:r>
      <w:r w:rsidRPr="007E5745">
        <w:t xml:space="preserve"> for instance</w:t>
      </w:r>
      <w:r>
        <w:t>,</w:t>
      </w:r>
      <w:r w:rsidRPr="007E5745">
        <w:t xml:space="preserve"> no</w:t>
      </w:r>
      <w:r>
        <w:t xml:space="preserve">t use any effects on the image, </w:t>
      </w:r>
      <w:r w:rsidRPr="007E5745">
        <w:t>filters etc</w:t>
      </w:r>
      <w:r>
        <w:t xml:space="preserve">., </w:t>
      </w:r>
      <w:r w:rsidRPr="007E5745">
        <w:t xml:space="preserve">and keep transitions to a minimum; </w:t>
      </w:r>
      <w:r>
        <w:t>‘</w:t>
      </w:r>
      <w:r w:rsidRPr="007E5745">
        <w:t>from the moment we decided to make our videoblog, we decided that we wanted each video to be entertaining, to have a beginning, middle and end. So we edit and add music to each video. This way, it’s exciting, and not boring</w:t>
      </w:r>
      <w:r>
        <w:t>’</w:t>
      </w:r>
      <w:r w:rsidRPr="007E5745">
        <w:t xml:space="preserve">. </w:t>
      </w:r>
      <w:r>
        <w:t>Falla</w:t>
      </w:r>
      <w:r w:rsidRPr="007E5745">
        <w:t xml:space="preserve"> </w:t>
      </w:r>
      <w:r>
        <w:t xml:space="preserve">attempted to </w:t>
      </w:r>
      <w:r w:rsidRPr="007E5745">
        <w:t xml:space="preserve">edit and add music to make it more ‘enjoyable’. </w:t>
      </w:r>
      <w:r>
        <w:t>He told me ‘n</w:t>
      </w:r>
      <w:r w:rsidRPr="007E5745">
        <w:t xml:space="preserve">obody wants to see </w:t>
      </w:r>
      <w:r>
        <w:t>“</w:t>
      </w:r>
      <w:r w:rsidRPr="007E5745">
        <w:t>boring moments</w:t>
      </w:r>
      <w:r>
        <w:t>”</w:t>
      </w:r>
      <w:r w:rsidRPr="007E5745">
        <w:t xml:space="preserve">, not even our own family (not even me!), so </w:t>
      </w:r>
      <w:r>
        <w:t>I edit out those boring moments…</w:t>
      </w:r>
      <w:r w:rsidRPr="007E5745">
        <w:t xml:space="preserve"> instead of having a half hour video, we have a 3 or 5 minute </w:t>
      </w:r>
      <w:r>
        <w:t>“</w:t>
      </w:r>
      <w:r w:rsidRPr="007E5745">
        <w:t>really nice video</w:t>
      </w:r>
      <w:r>
        <w:t xml:space="preserve">”’. </w:t>
      </w:r>
      <w:r w:rsidRPr="007E5745">
        <w:t xml:space="preserve">Here, it would seem that </w:t>
      </w:r>
      <w:r>
        <w:t>Falla’s</w:t>
      </w:r>
      <w:r w:rsidRPr="007E5745">
        <w:t xml:space="preserve"> decision to make videoblogs of a certain length, which other videobloggers</w:t>
      </w:r>
      <w:r>
        <w:t xml:space="preserve"> argued</w:t>
      </w:r>
      <w:r w:rsidRPr="007E5745">
        <w:t xml:space="preserve"> </w:t>
      </w:r>
      <w:r>
        <w:t xml:space="preserve">were </w:t>
      </w:r>
      <w:r w:rsidRPr="007E5745">
        <w:t>made for technical reasons, such as restrictions on bandwidth, w</w:t>
      </w:r>
      <w:r>
        <w:t>ere in fact made for deliberate,</w:t>
      </w:r>
      <w:r w:rsidRPr="007E5745">
        <w:t xml:space="preserve"> stylistic, reason</w:t>
      </w:r>
      <w:r>
        <w:t>s</w:t>
      </w:r>
      <w:r w:rsidRPr="007E5745">
        <w:t>.</w:t>
      </w:r>
      <w:r>
        <w:rPr>
          <w:rStyle w:val="FootnoteReference"/>
          <w:szCs w:val="22"/>
        </w:rPr>
        <w:footnoteReference w:id="42"/>
      </w:r>
      <w:r w:rsidRPr="007E5745">
        <w:t xml:space="preserve"> Later, he elaborated on this</w:t>
      </w:r>
      <w:r>
        <w:t>, telling me that ‘b</w:t>
      </w:r>
      <w:r w:rsidRPr="007E5745">
        <w:t>etween you and me, I prefer the short video, instead of a long one. Our attention span is getting shorter every year, we want things to happen fast. So having short videos, things begi</w:t>
      </w:r>
      <w:r>
        <w:t>n and end in a blink of an eye</w:t>
      </w:r>
      <w:r w:rsidRPr="007E5745">
        <w:t>.</w:t>
      </w:r>
      <w:r>
        <w:t xml:space="preserve">’ In essence, the everyday life videoblog, in trying to conform to the 4-5 minute videoblog norm, reconstitutes life as a series of sharp cuts and highlights. Life remediated and reedited, but life nonetheless. </w:t>
      </w:r>
    </w:p>
    <w:p w14:paraId="0D87CDBB" w14:textId="77777777" w:rsidR="008114F9" w:rsidRPr="007E5745" w:rsidRDefault="008114F9" w:rsidP="008114F9">
      <w:pPr>
        <w:spacing w:line="240" w:lineRule="auto"/>
      </w:pPr>
    </w:p>
    <w:p w14:paraId="2DEC3436" w14:textId="77777777" w:rsidR="008114F9" w:rsidRPr="007E5745" w:rsidRDefault="008114F9" w:rsidP="008114F9">
      <w:pPr>
        <w:spacing w:line="240" w:lineRule="auto"/>
        <w:rPr>
          <w:rFonts w:cs="Times New Roman"/>
          <w:szCs w:val="22"/>
        </w:rPr>
      </w:pPr>
    </w:p>
    <w:p w14:paraId="599BB4B6" w14:textId="77777777" w:rsidR="008114F9" w:rsidRDefault="008114F9" w:rsidP="008114F9">
      <w:pPr>
        <w:pStyle w:val="Caption"/>
      </w:pPr>
      <w:bookmarkStart w:id="14" w:name="_Toc374621155"/>
      <w:bookmarkStart w:id="15" w:name="_Toc387254625"/>
      <w:r w:rsidRPr="007E5745">
        <w:rPr>
          <w:rFonts w:cs="Times New Roman"/>
          <w:noProof/>
          <w:szCs w:val="22"/>
          <w:lang w:val="en-US"/>
        </w:rPr>
        <w:drawing>
          <wp:inline distT="0" distB="0" distL="0" distR="0" wp14:anchorId="579BDCB2" wp14:editId="116E8696">
            <wp:extent cx="4509319" cy="1471834"/>
            <wp:effectExtent l="0" t="0" r="0" b="190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0461" cy="1472207"/>
                    </a:xfrm>
                    <a:prstGeom prst="rect">
                      <a:avLst/>
                    </a:prstGeom>
                    <a:noFill/>
                    <a:ln>
                      <a:noFill/>
                    </a:ln>
                  </pic:spPr>
                </pic:pic>
              </a:graphicData>
            </a:graphic>
          </wp:inline>
        </w:drawing>
      </w:r>
    </w:p>
    <w:p w14:paraId="457093B1" w14:textId="77777777" w:rsidR="008114F9" w:rsidRPr="00007599" w:rsidRDefault="008114F9" w:rsidP="008114F9">
      <w:pPr>
        <w:pStyle w:val="Caption"/>
        <w:rPr>
          <w:rFonts w:cs="Times New Roman"/>
          <w:szCs w:val="2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C61432">
        <w:rPr>
          <w:i/>
        </w:rPr>
        <w:t>Greetings</w:t>
      </w:r>
      <w:bookmarkEnd w:id="14"/>
      <w:r>
        <w:t xml:space="preserve"> (Falla, 2005)</w:t>
      </w:r>
      <w:bookmarkEnd w:id="15"/>
    </w:p>
    <w:p w14:paraId="0ADEC485" w14:textId="77777777" w:rsidR="008114F9" w:rsidRPr="007E5745" w:rsidRDefault="008114F9" w:rsidP="008114F9">
      <w:pPr>
        <w:pStyle w:val="BodyText"/>
      </w:pPr>
      <w:r w:rsidRPr="007E5745">
        <w:rPr>
          <w:i/>
        </w:rPr>
        <w:t>Greetings</w:t>
      </w:r>
      <w:r w:rsidRPr="007E5745">
        <w:t xml:space="preserve"> </w:t>
      </w:r>
      <w:r>
        <w:t>(4:07 min, 384x288), i</w:t>
      </w:r>
      <w:r w:rsidRPr="007E5745">
        <w:t xml:space="preserve">s </w:t>
      </w:r>
      <w:r>
        <w:t>Falla’s</w:t>
      </w:r>
      <w:r w:rsidRPr="007E5745">
        <w:t xml:space="preserve"> first video, and acts as an introduction to </w:t>
      </w:r>
      <w:r>
        <w:t>the couple’s</w:t>
      </w:r>
      <w:r w:rsidRPr="007E5745">
        <w:t xml:space="preserve"> videoblog</w:t>
      </w:r>
      <w:r>
        <w:t xml:space="preserve"> practice</w:t>
      </w:r>
      <w:r w:rsidRPr="007E5745">
        <w:t xml:space="preserve">. </w:t>
      </w:r>
      <w:r>
        <w:t>The</w:t>
      </w:r>
      <w:r w:rsidRPr="007E5745">
        <w:t xml:space="preserve"> video has only </w:t>
      </w:r>
      <w:r>
        <w:t>a short fade-in from black, and</w:t>
      </w:r>
      <w:r w:rsidRPr="007E5745">
        <w:t xml:space="preserve"> is shot with Juan and Ximena </w:t>
      </w:r>
      <w:r>
        <w:t>both directly facing the camera.</w:t>
      </w:r>
      <w:r w:rsidRPr="007E5745">
        <w:t xml:space="preserve"> Throughout the video, </w:t>
      </w:r>
      <w:r>
        <w:t>the Fallas</w:t>
      </w:r>
      <w:r w:rsidRPr="007E5745">
        <w:t xml:space="preserve"> are sitting next to each other on </w:t>
      </w:r>
      <w:r>
        <w:t>a</w:t>
      </w:r>
      <w:r w:rsidRPr="007E5745">
        <w:t xml:space="preserve"> sofa</w:t>
      </w:r>
      <w:r w:rsidRPr="00AB7358">
        <w:t xml:space="preserve"> </w:t>
      </w:r>
      <w:r w:rsidRPr="007E5745">
        <w:t>with the camera resting either on a table or on a tripod about a meter in front of them.</w:t>
      </w:r>
      <w:r>
        <w:t xml:space="preserve"> They speak</w:t>
      </w:r>
      <w:r w:rsidRPr="007E5745">
        <w:t xml:space="preserve"> either</w:t>
      </w:r>
      <w:r>
        <w:t xml:space="preserve"> directly</w:t>
      </w:r>
      <w:r w:rsidRPr="007E5745">
        <w:t xml:space="preserve"> to </w:t>
      </w:r>
      <w:r>
        <w:t xml:space="preserve">the camera or to </w:t>
      </w:r>
      <w:r w:rsidRPr="007E5745">
        <w:t xml:space="preserve">each </w:t>
      </w:r>
      <w:r>
        <w:t>other</w:t>
      </w:r>
      <w:r w:rsidRPr="007E5745">
        <w:t xml:space="preserve">. As the image </w:t>
      </w:r>
      <w:r>
        <w:t>fades in from black</w:t>
      </w:r>
      <w:r w:rsidRPr="007E5745">
        <w:t xml:space="preserve">, </w:t>
      </w:r>
      <w:r>
        <w:t>Falla</w:t>
      </w:r>
      <w:r w:rsidRPr="007E5745">
        <w:t xml:space="preserve"> is seen moving away from the camera to the sofa behind him, in other words, showing the viewer that he has just turned the camera on</w:t>
      </w:r>
      <w:r>
        <w:t xml:space="preserve"> (figure 15)</w:t>
      </w:r>
      <w:r w:rsidRPr="007E5745">
        <w:t xml:space="preserve">. This is a technique often used in documentaries and films to show that the protagonist is filming herself on a </w:t>
      </w:r>
      <w:r>
        <w:t>small, usually hand held device. It</w:t>
      </w:r>
      <w:r w:rsidRPr="007E5745">
        <w:t xml:space="preserve"> is often followed by a monologue directed at the camera, the moving image’s version of the </w:t>
      </w:r>
      <w:r>
        <w:t>selfie, but here not the selfie-realism represented by the extended arm</w:t>
      </w:r>
      <w:r w:rsidRPr="007E5745">
        <w:t xml:space="preserve">. It is a visual representation of the way the camera </w:t>
      </w:r>
      <w:r>
        <w:t>doesn’t simply</w:t>
      </w:r>
      <w:r w:rsidRPr="007E5745">
        <w:t xml:space="preserve"> observe event</w:t>
      </w:r>
      <w:r>
        <w:t>s, but becomes an active</w:t>
      </w:r>
      <w:r w:rsidRPr="007E5745">
        <w:t xml:space="preserve"> participant in the film</w:t>
      </w:r>
      <w:r>
        <w:t>.</w:t>
      </w:r>
      <w:r w:rsidRPr="007E5745">
        <w:t xml:space="preserve"> </w:t>
      </w:r>
    </w:p>
    <w:p w14:paraId="1F25E647" w14:textId="77777777" w:rsidR="008114F9" w:rsidRDefault="008114F9" w:rsidP="008114F9">
      <w:pPr>
        <w:pStyle w:val="BodyText"/>
        <w:rPr>
          <w:i/>
        </w:rPr>
      </w:pPr>
    </w:p>
    <w:p w14:paraId="0C0001F8" w14:textId="77777777" w:rsidR="008114F9" w:rsidRDefault="008114F9" w:rsidP="008114F9">
      <w:pPr>
        <w:pStyle w:val="BodyText"/>
      </w:pPr>
      <w:r w:rsidRPr="007E5745">
        <w:rPr>
          <w:i/>
        </w:rPr>
        <w:t>Greetings</w:t>
      </w:r>
      <w:r w:rsidRPr="007E5745">
        <w:t xml:space="preserve"> features a quick succession of short cuts, all edited together. Usually, cuts and edits are made in a video to remove content, but what is interesting here, is </w:t>
      </w:r>
      <w:r>
        <w:t>that what is usually discarded has</w:t>
      </w:r>
      <w:r w:rsidRPr="007E5745">
        <w:t xml:space="preserve"> been left in. Apart from the sequence between 02:47 and 03:58 in which Juan and Ximena introdu</w:t>
      </w:r>
      <w:r>
        <w:t>ce</w:t>
      </w:r>
      <w:r w:rsidRPr="007E5745">
        <w:t xml:space="preserve"> their videoblog (in both English and Spanish), the video is basically a collection of out-takes, showing Ximena and Juan </w:t>
      </w:r>
      <w:r>
        <w:t xml:space="preserve">joking and </w:t>
      </w:r>
      <w:r w:rsidRPr="007E5745">
        <w:t>laughing as they repeatedly forget what they are supposed to say (</w:t>
      </w:r>
      <w:r>
        <w:t>‘</w:t>
      </w:r>
      <w:r w:rsidRPr="007E5745">
        <w:t>where is the SCRIPT!</w:t>
      </w:r>
      <w:r>
        <w:t xml:space="preserve">’), speak over each other, </w:t>
      </w:r>
      <w:r w:rsidRPr="007E5745">
        <w:t>feel silly on camera (</w:t>
      </w:r>
      <w:r>
        <w:t>‘T</w:t>
      </w:r>
      <w:r w:rsidRPr="007E5745">
        <w:t>hat sounded so bad!!!</w:t>
      </w:r>
      <w:r>
        <w:t>’</w:t>
      </w:r>
      <w:r w:rsidRPr="007E5745">
        <w:t xml:space="preserve"> </w:t>
      </w:r>
      <w:r>
        <w:t>‘W</w:t>
      </w:r>
      <w:r w:rsidRPr="007E5745">
        <w:t>hy is it that people get nervous when they’re in front of a camera</w:t>
      </w:r>
      <w:r>
        <w:t>’)</w:t>
      </w:r>
      <w:r w:rsidRPr="007E5745">
        <w:t>, or one of them starts talking about something unrelated (</w:t>
      </w:r>
      <w:r>
        <w:t>‘</w:t>
      </w:r>
      <w:r w:rsidRPr="007E5745">
        <w:t>We don’t have any fights… or sex</w:t>
      </w:r>
      <w:r>
        <w:t>’</w:t>
      </w:r>
      <w:r w:rsidRPr="007E5745">
        <w:t xml:space="preserve">). These out-but-in-takes are reminiscent of gag-reels from </w:t>
      </w:r>
      <w:r>
        <w:t>television or films</w:t>
      </w:r>
      <w:r w:rsidRPr="007E5745">
        <w:t xml:space="preserve">, where actors are shown breaking character, or </w:t>
      </w:r>
      <w:r>
        <w:t xml:space="preserve">what is called </w:t>
      </w:r>
      <w:r w:rsidRPr="007E5745">
        <w:t>corpsing</w:t>
      </w:r>
      <w:r>
        <w:t xml:space="preserve"> or breaking</w:t>
      </w:r>
      <w:r w:rsidRPr="007E5745">
        <w:t>, through fits of giggles. Gag-reels are</w:t>
      </w:r>
      <w:r>
        <w:t xml:space="preserve"> often presented to the viewer </w:t>
      </w:r>
      <w:r w:rsidRPr="007E5745">
        <w:t xml:space="preserve">to create a human connection between the performer and the audience, showing that even the successful actor is </w:t>
      </w:r>
      <w:r>
        <w:t>‘</w:t>
      </w:r>
      <w:r w:rsidRPr="007E5745">
        <w:t>only human</w:t>
      </w:r>
      <w:r>
        <w:t>’</w:t>
      </w:r>
      <w:r w:rsidRPr="007E5745">
        <w:t xml:space="preserve"> and makes errors</w:t>
      </w:r>
      <w:r>
        <w:t xml:space="preserve"> just like the rest of us</w:t>
      </w:r>
      <w:r w:rsidRPr="007E5745">
        <w:t xml:space="preserve">. However, this material is </w:t>
      </w:r>
      <w:r>
        <w:t xml:space="preserve">rarely or never left in the original footage, but instead </w:t>
      </w:r>
      <w:r w:rsidRPr="007E5745">
        <w:t>assigned to the</w:t>
      </w:r>
      <w:r>
        <w:t xml:space="preserve"> external</w:t>
      </w:r>
      <w:r w:rsidRPr="007E5745">
        <w:t xml:space="preserve"> gag-reel. </w:t>
      </w:r>
      <w:r>
        <w:t>In some videoblogs</w:t>
      </w:r>
      <w:r w:rsidRPr="007E5745">
        <w:t>, this materi</w:t>
      </w:r>
      <w:r>
        <w:t>al is often brought to the forefront and instead of being cut, it is shown to the viewer. This is often done</w:t>
      </w:r>
      <w:r w:rsidRPr="007E5745">
        <w:t xml:space="preserve"> to assure the audience that </w:t>
      </w:r>
      <w:r>
        <w:t xml:space="preserve">what </w:t>
      </w:r>
      <w:r w:rsidRPr="007E5745">
        <w:t xml:space="preserve">they are </w:t>
      </w:r>
      <w:r>
        <w:t>seeing is</w:t>
      </w:r>
      <w:r w:rsidRPr="007E5745">
        <w:t xml:space="preserve"> </w:t>
      </w:r>
      <w:r>
        <w:t>the full story, a gesture towards authenticity and seeing behind the curtain, perhaps in some sense, breaking the fourth wall of video as a mediated form</w:t>
      </w:r>
      <w:r w:rsidRPr="007E5745">
        <w:t>.</w:t>
      </w:r>
      <w:r>
        <w:rPr>
          <w:rStyle w:val="FootnoteReference"/>
          <w:szCs w:val="22"/>
        </w:rPr>
        <w:footnoteReference w:id="43"/>
      </w:r>
      <w:r w:rsidRPr="007E5745">
        <w:t xml:space="preserve"> </w:t>
      </w:r>
    </w:p>
    <w:p w14:paraId="77584834" w14:textId="77777777" w:rsidR="008114F9" w:rsidRDefault="008114F9" w:rsidP="008114F9">
      <w:pPr>
        <w:pStyle w:val="BodyText"/>
      </w:pPr>
    </w:p>
    <w:p w14:paraId="10D6ED2D" w14:textId="77777777" w:rsidR="008114F9" w:rsidRPr="007E5745" w:rsidRDefault="008114F9" w:rsidP="008114F9">
      <w:pPr>
        <w:pStyle w:val="BodyText"/>
      </w:pPr>
      <w:r w:rsidRPr="007E5745">
        <w:t xml:space="preserve">In </w:t>
      </w:r>
      <w:r>
        <w:t>a similar</w:t>
      </w:r>
      <w:r w:rsidRPr="007E5745">
        <w:t xml:space="preserve"> way Daniel </w:t>
      </w:r>
      <w:r>
        <w:t xml:space="preserve">Liss </w:t>
      </w:r>
      <w:r w:rsidRPr="007E5745">
        <w:t xml:space="preserve">and Ryanne </w:t>
      </w:r>
      <w:r>
        <w:t xml:space="preserve">Hodson </w:t>
      </w:r>
      <w:r w:rsidRPr="007E5745">
        <w:t xml:space="preserve">both discussed videoblogging within the videoblog itself, </w:t>
      </w:r>
      <w:r>
        <w:t>Falla</w:t>
      </w:r>
      <w:r w:rsidRPr="007E5745">
        <w:t xml:space="preserve"> and Ximena at one point digress into the same topic</w:t>
      </w:r>
      <w:r>
        <w:t>,</w:t>
      </w:r>
      <w:r w:rsidRPr="007E5745">
        <w:t xml:space="preserve"> </w:t>
      </w:r>
    </w:p>
    <w:p w14:paraId="20559B9C" w14:textId="77777777" w:rsidR="008114F9" w:rsidRPr="007E5745" w:rsidRDefault="008114F9" w:rsidP="008114F9">
      <w:pPr>
        <w:pStyle w:val="BlockQuote"/>
        <w:rPr>
          <w:lang w:val="en-GB"/>
        </w:rPr>
      </w:pPr>
      <w:r w:rsidRPr="007E5745">
        <w:rPr>
          <w:lang w:val="en-GB"/>
        </w:rPr>
        <w:t>Ximena: This is so stupid. Stop the camera! [</w:t>
      </w:r>
      <w:r w:rsidRPr="007E5745">
        <w:rPr>
          <w:i/>
          <w:lang w:val="en-GB"/>
        </w:rPr>
        <w:t>laughing</w:t>
      </w:r>
      <w:r w:rsidRPr="007E5745">
        <w:rPr>
          <w:lang w:val="en-GB"/>
        </w:rPr>
        <w:t xml:space="preserve">.] </w:t>
      </w:r>
      <w:r w:rsidRPr="007E5745">
        <w:rPr>
          <w:i/>
          <w:lang w:val="en-GB"/>
        </w:rPr>
        <w:t>Cut</w:t>
      </w:r>
      <w:r>
        <w:rPr>
          <w:lang w:val="en-GB"/>
        </w:rPr>
        <w:t xml:space="preserve"> Falla</w:t>
      </w:r>
      <w:r w:rsidRPr="007E5745">
        <w:rPr>
          <w:lang w:val="en-GB"/>
        </w:rPr>
        <w:t>: That’s what a videoblog is [</w:t>
      </w:r>
      <w:r w:rsidRPr="007E5745">
        <w:rPr>
          <w:i/>
          <w:lang w:val="en-GB"/>
        </w:rPr>
        <w:t>points to himself</w:t>
      </w:r>
      <w:r w:rsidRPr="007E5745">
        <w:rPr>
          <w:lang w:val="en-GB"/>
        </w:rPr>
        <w:t>] We don’t have to act. We don’t have to be another person Ximena</w:t>
      </w:r>
      <w:r w:rsidRPr="007E5745">
        <w:rPr>
          <w:b/>
          <w:lang w:val="en-GB"/>
        </w:rPr>
        <w:t>:</w:t>
      </w:r>
      <w:r w:rsidRPr="007E5745">
        <w:rPr>
          <w:lang w:val="en-GB"/>
        </w:rPr>
        <w:t xml:space="preserve"> ok ok [</w:t>
      </w:r>
      <w:r w:rsidRPr="007E5745">
        <w:rPr>
          <w:i/>
          <w:lang w:val="en-GB"/>
        </w:rPr>
        <w:t>She starts counting down (in Spanish) to another take.</w:t>
      </w:r>
      <w:r w:rsidRPr="007E5745">
        <w:rPr>
          <w:lang w:val="en-GB"/>
        </w:rPr>
        <w:t xml:space="preserve">] Cinco, Quatro, tres, dos, uno, action. </w:t>
      </w:r>
      <w:r w:rsidRPr="007E5745">
        <w:rPr>
          <w:i/>
          <w:lang w:val="en-GB"/>
        </w:rPr>
        <w:t xml:space="preserve">Cut </w:t>
      </w:r>
      <w:r w:rsidRPr="007E5745">
        <w:rPr>
          <w:lang w:val="en-GB"/>
        </w:rPr>
        <w:t>Ximena: I need a script. This doesn’t work without one. [</w:t>
      </w:r>
      <w:r w:rsidRPr="007E5745">
        <w:rPr>
          <w:i/>
          <w:lang w:val="en-GB"/>
        </w:rPr>
        <w:t>Both laugh</w:t>
      </w:r>
      <w:r w:rsidRPr="007E5745">
        <w:rPr>
          <w:lang w:val="en-GB"/>
        </w:rPr>
        <w:t>]</w:t>
      </w:r>
      <w:r w:rsidRPr="007E5745">
        <w:rPr>
          <w:i/>
          <w:lang w:val="en-GB"/>
        </w:rPr>
        <w:t xml:space="preserve"> Cut</w:t>
      </w:r>
      <w:r>
        <w:rPr>
          <w:lang w:val="en-GB"/>
        </w:rPr>
        <w:t>.</w:t>
      </w:r>
      <w:r>
        <w:rPr>
          <w:rStyle w:val="FootnoteReference"/>
        </w:rPr>
        <w:footnoteReference w:id="44"/>
      </w:r>
    </w:p>
    <w:p w14:paraId="0F3F755C" w14:textId="77777777" w:rsidR="008114F9" w:rsidRPr="007E5745" w:rsidRDefault="008114F9" w:rsidP="008114F9">
      <w:pPr>
        <w:pStyle w:val="BodyText"/>
      </w:pPr>
      <w:r>
        <w:t>It is interesting</w:t>
      </w:r>
      <w:r w:rsidRPr="007E5745">
        <w:t xml:space="preserve"> how videoblogging becomes the subject of the videoblog itself. However, where </w:t>
      </w:r>
      <w:r>
        <w:t>Hodson</w:t>
      </w:r>
      <w:r w:rsidRPr="007E5745">
        <w:t xml:space="preserve"> projects excitement at the </w:t>
      </w:r>
      <w:r>
        <w:t>‘</w:t>
      </w:r>
      <w:r w:rsidRPr="007E5745">
        <w:t>new</w:t>
      </w:r>
      <w:r>
        <w:t>’</w:t>
      </w:r>
      <w:r w:rsidRPr="007E5745">
        <w:t xml:space="preserve"> medium she is about to start exploring, and </w:t>
      </w:r>
      <w:r>
        <w:t>Liss</w:t>
      </w:r>
      <w:r w:rsidRPr="007E5745">
        <w:t xml:space="preserve"> </w:t>
      </w:r>
      <w:r>
        <w:t xml:space="preserve">is </w:t>
      </w:r>
      <w:r w:rsidRPr="007E5745">
        <w:t xml:space="preserve">vehemently opposed </w:t>
      </w:r>
      <w:r>
        <w:t xml:space="preserve">to </w:t>
      </w:r>
      <w:r w:rsidRPr="007E5745">
        <w:t xml:space="preserve">being put in </w:t>
      </w:r>
      <w:r>
        <w:t>a</w:t>
      </w:r>
      <w:r w:rsidRPr="007E5745">
        <w:t xml:space="preserve"> pre-defined box, </w:t>
      </w:r>
      <w:r>
        <w:t>Falla</w:t>
      </w:r>
      <w:r w:rsidRPr="007E5745">
        <w:t xml:space="preserve"> – who came to videoblogging slightly later – seems to have accepted some kind of idea of what a videoblog is</w:t>
      </w:r>
      <w:r>
        <w:t xml:space="preserve"> or should be</w:t>
      </w:r>
      <w:r w:rsidRPr="007E5745">
        <w:t xml:space="preserve">. </w:t>
      </w:r>
      <w:r>
        <w:t>Falla</w:t>
      </w:r>
      <w:r w:rsidRPr="007E5745">
        <w:t xml:space="preserve"> described his videoblog as a </w:t>
      </w:r>
      <w:r>
        <w:t>‘</w:t>
      </w:r>
      <w:r w:rsidRPr="007E5745">
        <w:t>reality show</w:t>
      </w:r>
      <w:r>
        <w:t>’</w:t>
      </w:r>
      <w:r w:rsidRPr="007E5745">
        <w:t xml:space="preserve"> and looking at the various stylistic and editing decisions he repeatedly made, as well as the structure and narrative of the videos produced, this description is </w:t>
      </w:r>
      <w:r>
        <w:t>revealing</w:t>
      </w:r>
      <w:r w:rsidRPr="007E5745">
        <w:t xml:space="preserve">. His videos of himself and his wife </w:t>
      </w:r>
      <w:r>
        <w:t>on</w:t>
      </w:r>
      <w:r w:rsidRPr="007E5745">
        <w:t xml:space="preserve"> various </w:t>
      </w:r>
      <w:r>
        <w:t>trips, events and domestic settings</w:t>
      </w:r>
      <w:r w:rsidRPr="007E5745">
        <w:t xml:space="preserve"> might fall into the </w:t>
      </w:r>
      <w:r>
        <w:t>category of everyday life</w:t>
      </w:r>
      <w:r w:rsidRPr="007E5745">
        <w:t xml:space="preserve"> videoblogging, yet as both </w:t>
      </w:r>
      <w:r w:rsidRPr="007E5745">
        <w:rPr>
          <w:i/>
        </w:rPr>
        <w:t>Greetings</w:t>
      </w:r>
      <w:r w:rsidRPr="007E5745">
        <w:t xml:space="preserve"> and </w:t>
      </w:r>
      <w:r w:rsidRPr="007E5745">
        <w:rPr>
          <w:i/>
        </w:rPr>
        <w:t>Sancocho</w:t>
      </w:r>
      <w:r w:rsidRPr="007E5745">
        <w:t xml:space="preserve"> show, </w:t>
      </w:r>
      <w:r>
        <w:t>Falla’s</w:t>
      </w:r>
      <w:r w:rsidRPr="007E5745">
        <w:t xml:space="preserve"> editing </w:t>
      </w:r>
      <w:r>
        <w:t>practice echoes</w:t>
      </w:r>
      <w:r w:rsidRPr="007E5745">
        <w:t xml:space="preserve"> those of reality TV sh</w:t>
      </w:r>
      <w:r>
        <w:t>ows in terms of cuts, focus and narrative development. Here,</w:t>
      </w:r>
      <w:r w:rsidRPr="007E5745">
        <w:t xml:space="preserve"> perhaps, is the key to understanding Juan and Ximena’s practice – they were influenced greatly </w:t>
      </w:r>
      <w:r>
        <w:t xml:space="preserve">by what they loved, television, stating ‘we watch a lot </w:t>
      </w:r>
      <w:r w:rsidRPr="007E5745">
        <w:t>of TV. I’</w:t>
      </w:r>
      <w:r>
        <w:t>d say minimum 3 hours a day’.</w:t>
      </w:r>
    </w:p>
    <w:p w14:paraId="1085FB0E" w14:textId="77777777" w:rsidR="008114F9" w:rsidRPr="007E5745" w:rsidRDefault="008114F9" w:rsidP="008114F9">
      <w:pPr>
        <w:pStyle w:val="BodyText"/>
      </w:pPr>
    </w:p>
    <w:p w14:paraId="7EFCF723" w14:textId="77777777" w:rsidR="008114F9" w:rsidRDefault="008114F9" w:rsidP="008114F9">
      <w:pPr>
        <w:pStyle w:val="BodyText"/>
      </w:pPr>
      <w:r>
        <w:t>‘</w:t>
      </w:r>
      <w:r w:rsidRPr="007E5745">
        <w:t>What I like about videoblogs</w:t>
      </w:r>
      <w:r>
        <w:t>’ Falla told me</w:t>
      </w:r>
      <w:r w:rsidRPr="007E5745">
        <w:t xml:space="preserve"> </w:t>
      </w:r>
      <w:r>
        <w:t>‘</w:t>
      </w:r>
      <w:r w:rsidRPr="007E5745">
        <w:t xml:space="preserve">is that they are done by ‘normal people’. </w:t>
      </w:r>
      <w:r>
        <w:t>He also liked the non-commercial aspect of videoblogging at the time, explaining,</w:t>
      </w:r>
    </w:p>
    <w:p w14:paraId="49A1FC9D" w14:textId="77777777" w:rsidR="008114F9" w:rsidRPr="00836B16" w:rsidRDefault="008114F9" w:rsidP="008114F9">
      <w:pPr>
        <w:pStyle w:val="BlockQuote"/>
      </w:pPr>
      <w:r>
        <w:t>I</w:t>
      </w:r>
      <w:r w:rsidRPr="007E5745">
        <w:t>f I want to see a good mystery story, I might go to the movies or watch a TV show; but both these mediums don’t deliver the raw footage that a videoblog does. When you have a housewife, or an architect, or</w:t>
      </w:r>
      <w:r>
        <w:t xml:space="preserve"> a truck driver (people who don’</w:t>
      </w:r>
      <w:r w:rsidRPr="007E5745">
        <w:t xml:space="preserve">t work in the TV or Movie business) telling you how they see life, the things they do, </w:t>
      </w:r>
      <w:r>
        <w:t>t</w:t>
      </w:r>
      <w:r w:rsidRPr="007E5745">
        <w:t>here’s something there that commercial TV</w:t>
      </w:r>
      <w:r>
        <w:t xml:space="preserve"> and the Movies can’t give us… </w:t>
      </w:r>
      <w:r w:rsidRPr="007E5745">
        <w:t xml:space="preserve">Both TV and the Movies are a business which needs to give profits; instead videoblogs are done by people who just want to express themselves. They’re doing it </w:t>
      </w:r>
      <w:r>
        <w:t>because</w:t>
      </w:r>
      <w:r w:rsidRPr="007E5745">
        <w:t xml:space="preserve"> they like to, because they want to. They are not doing it for the money. So this makes </w:t>
      </w:r>
      <w:r>
        <w:t>all the difference</w:t>
      </w:r>
      <w:r w:rsidRPr="007E5745">
        <w:t>.</w:t>
      </w:r>
    </w:p>
    <w:p w14:paraId="6664F976" w14:textId="77777777" w:rsidR="008114F9" w:rsidRDefault="008114F9" w:rsidP="008114F9">
      <w:pPr>
        <w:pStyle w:val="BodyText"/>
      </w:pPr>
      <w:r w:rsidRPr="007E5745">
        <w:rPr>
          <w:i/>
        </w:rPr>
        <w:t>Sancocho</w:t>
      </w:r>
      <w:r w:rsidRPr="007E5745">
        <w:t xml:space="preserve"> </w:t>
      </w:r>
      <w:r>
        <w:t>(5:52 min, 480x270), another of their videoblogs,</w:t>
      </w:r>
      <w:r w:rsidRPr="007E5745">
        <w:t xml:space="preserve"> </w:t>
      </w:r>
      <w:r>
        <w:t>features</w:t>
      </w:r>
      <w:r w:rsidRPr="007E5745">
        <w:t xml:space="preserve"> Juan and Ximena in their kitchen, making Sancocho, a Colombian dish. It was first uploaded on 15</w:t>
      </w:r>
      <w:r w:rsidRPr="00E6739C">
        <w:t>th</w:t>
      </w:r>
      <w:r>
        <w:t xml:space="preserve"> </w:t>
      </w:r>
      <w:r w:rsidRPr="007E5745">
        <w:t xml:space="preserve">September 2006, so we can see that in the year </w:t>
      </w:r>
      <w:r>
        <w:t>after</w:t>
      </w:r>
      <w:r w:rsidRPr="007E5745">
        <w:t xml:space="preserve"> uploading </w:t>
      </w:r>
      <w:r w:rsidRPr="007E5745">
        <w:rPr>
          <w:i/>
        </w:rPr>
        <w:t>Greetings</w:t>
      </w:r>
      <w:r>
        <w:t xml:space="preserve"> (4:07min, 320x</w:t>
      </w:r>
      <w:r w:rsidRPr="007E5745">
        <w:t>240</w:t>
      </w:r>
      <w:r>
        <w:t>)</w:t>
      </w:r>
      <w:r w:rsidRPr="007E5745">
        <w:t xml:space="preserve">, </w:t>
      </w:r>
      <w:r>
        <w:t>Falla was</w:t>
      </w:r>
      <w:r w:rsidRPr="007E5745">
        <w:t xml:space="preserve"> already </w:t>
      </w:r>
      <w:r>
        <w:t>improving</w:t>
      </w:r>
      <w:r w:rsidRPr="007E5745">
        <w:t xml:space="preserve"> their production values and </w:t>
      </w:r>
      <w:r>
        <w:t>experimenting with the</w:t>
      </w:r>
      <w:r w:rsidRPr="007E5745">
        <w:t xml:space="preserve"> quality of their </w:t>
      </w:r>
      <w:r>
        <w:t>videos</w:t>
      </w:r>
      <w:r w:rsidRPr="007E5745">
        <w:t xml:space="preserve">. </w:t>
      </w:r>
      <w:r>
        <w:t>I</w:t>
      </w:r>
      <w:r w:rsidRPr="007E5745">
        <w:t xml:space="preserve">n </w:t>
      </w:r>
      <w:r w:rsidRPr="007E5745">
        <w:rPr>
          <w:i/>
        </w:rPr>
        <w:t>Sancocho</w:t>
      </w:r>
      <w:r w:rsidRPr="007E5745">
        <w:t xml:space="preserve">, </w:t>
      </w:r>
      <w:r>
        <w:t>Falla</w:t>
      </w:r>
      <w:r w:rsidRPr="007E5745">
        <w:t xml:space="preserve"> films using a combination of the PoV shot (</w:t>
      </w:r>
      <w:r>
        <w:t>‘e</w:t>
      </w:r>
      <w:r w:rsidRPr="007E5745">
        <w:t>verything we show is based on our point of view</w:t>
      </w:r>
      <w:r>
        <w:t>’</w:t>
      </w:r>
      <w:r w:rsidRPr="007E5745">
        <w:t>) and the talking head shot. Here, he holds the camera stretched out and slightly up above himself, in order to capture not just his face but his wife in the background</w:t>
      </w:r>
      <w:r>
        <w:t xml:space="preserve">. </w:t>
      </w:r>
      <w:r w:rsidRPr="007E5745">
        <w:t>At some point he also places the camera on the kitchen counter, which allows him to help with the preparation, whilst carrying on recording. The result is a slightly odd image, sometimes cutting off the top of his head, whilst at other times, they lean down towards the camera to chat</w:t>
      </w:r>
      <w:r>
        <w:t xml:space="preserve"> (figure 16)</w:t>
      </w:r>
      <w:r w:rsidRPr="007E5745">
        <w:t xml:space="preserve">. </w:t>
      </w:r>
    </w:p>
    <w:p w14:paraId="4AC30952" w14:textId="77777777" w:rsidR="008114F9" w:rsidRPr="007E5745" w:rsidRDefault="008114F9" w:rsidP="008114F9">
      <w:pPr>
        <w:spacing w:line="240" w:lineRule="auto"/>
        <w:rPr>
          <w:rFonts w:cs="Times New Roman"/>
          <w:szCs w:val="22"/>
        </w:rPr>
      </w:pPr>
    </w:p>
    <w:p w14:paraId="37496662" w14:textId="77777777" w:rsidR="008114F9" w:rsidRPr="00007599" w:rsidRDefault="008114F9" w:rsidP="008114F9">
      <w:pPr>
        <w:pStyle w:val="Caption"/>
        <w:rPr>
          <w:rFonts w:cs="Times New Roman"/>
          <w:szCs w:val="22"/>
        </w:rPr>
      </w:pPr>
      <w:bookmarkStart w:id="16" w:name="_Toc374621156"/>
      <w:bookmarkStart w:id="17" w:name="_Toc387254626"/>
      <w:r w:rsidRPr="007E5745">
        <w:rPr>
          <w:rFonts w:cs="Times New Roman"/>
          <w:noProof/>
          <w:szCs w:val="22"/>
          <w:lang w:val="en-US"/>
        </w:rPr>
        <w:drawing>
          <wp:inline distT="0" distB="0" distL="0" distR="0" wp14:anchorId="582DEDE0" wp14:editId="750B8BDB">
            <wp:extent cx="5371758" cy="1219462"/>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3452" cy="1219846"/>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747547">
        <w:rPr>
          <w:i/>
        </w:rPr>
        <w:t>Sancocho</w:t>
      </w:r>
      <w:bookmarkEnd w:id="16"/>
      <w:r>
        <w:t xml:space="preserve"> (Falla, 2005)</w:t>
      </w:r>
      <w:bookmarkEnd w:id="17"/>
    </w:p>
    <w:p w14:paraId="15E97E0B" w14:textId="77777777" w:rsidR="008114F9" w:rsidRPr="007E5745" w:rsidRDefault="008114F9" w:rsidP="008114F9">
      <w:pPr>
        <w:pStyle w:val="BodyText"/>
      </w:pPr>
      <w:r w:rsidRPr="007E5745">
        <w:t xml:space="preserve">Videoblogs are </w:t>
      </w:r>
      <w:r>
        <w:t>sometimes</w:t>
      </w:r>
      <w:r w:rsidRPr="007E5745">
        <w:t xml:space="preserve"> criticised for their poor quality, and if </w:t>
      </w:r>
      <w:r>
        <w:t>one</w:t>
      </w:r>
      <w:r w:rsidRPr="007E5745">
        <w:t xml:space="preserve"> download</w:t>
      </w:r>
      <w:r>
        <w:t>s</w:t>
      </w:r>
      <w:r w:rsidRPr="007E5745">
        <w:t xml:space="preserve"> any of the videos today, what will stand out is not just the poor compressions, but the </w:t>
      </w:r>
      <w:r>
        <w:t>limited</w:t>
      </w:r>
      <w:r w:rsidRPr="007E5745">
        <w:t xml:space="preserve"> lighting, sound, editing and </w:t>
      </w:r>
      <w:r>
        <w:t>the mundanity of the subject matter</w:t>
      </w:r>
      <w:r w:rsidRPr="007E5745">
        <w:t xml:space="preserve">. </w:t>
      </w:r>
      <w:r>
        <w:t>However, as</w:t>
      </w:r>
      <w:r w:rsidRPr="007E5745">
        <w:t xml:space="preserve"> Lange argues</w:t>
      </w:r>
      <w:r>
        <w:t xml:space="preserve"> in relation to her work on YouTube,</w:t>
      </w:r>
      <w:r w:rsidRPr="007E5745">
        <w:t xml:space="preserve"> </w:t>
      </w:r>
      <w:r>
        <w:t>what people often</w:t>
      </w:r>
      <w:r w:rsidRPr="007E5745">
        <w:t xml:space="preserve"> fail to understand </w:t>
      </w:r>
      <w:r>
        <w:t>about videoblogging, is that the quality of the</w:t>
      </w:r>
      <w:r w:rsidRPr="007E5745">
        <w:t xml:space="preserve"> video</w:t>
      </w:r>
      <w:r>
        <w:t>s</w:t>
      </w:r>
      <w:r w:rsidRPr="007E5745">
        <w:t xml:space="preserve"> is not necessarily the </w:t>
      </w:r>
      <w:r>
        <w:t>deciding</w:t>
      </w:r>
      <w:r w:rsidRPr="007E5745">
        <w:t xml:space="preserve"> factor in terms of how </w:t>
      </w:r>
      <w:r>
        <w:t xml:space="preserve">these </w:t>
      </w:r>
      <w:r w:rsidRPr="007E5745">
        <w:t xml:space="preserve">videos affect </w:t>
      </w:r>
      <w:r>
        <w:t xml:space="preserve">the </w:t>
      </w:r>
      <w:r w:rsidRPr="007E5745">
        <w:t>social networks</w:t>
      </w:r>
      <w:r>
        <w:t xml:space="preserve"> they interact with</w:t>
      </w:r>
      <w:r w:rsidRPr="007E5745">
        <w:t>.</w:t>
      </w:r>
      <w:r>
        <w:rPr>
          <w:rStyle w:val="FootnoteReference"/>
          <w:szCs w:val="22"/>
        </w:rPr>
        <w:footnoteReference w:id="45"/>
      </w:r>
      <w:r w:rsidRPr="007E5745">
        <w:t xml:space="preserve"> </w:t>
      </w:r>
      <w:r>
        <w:t>For</w:t>
      </w:r>
      <w:r w:rsidRPr="007E5745">
        <w:t xml:space="preserve"> Lange, the videos have value because </w:t>
      </w:r>
      <w:r>
        <w:t xml:space="preserve">the creation and circulation of </w:t>
      </w:r>
      <w:r w:rsidRPr="007E5745">
        <w:t xml:space="preserve">video endorses social relationships between those who </w:t>
      </w:r>
      <w:r>
        <w:t>create</w:t>
      </w:r>
      <w:r w:rsidRPr="007E5745">
        <w:t xml:space="preserve"> and those who </w:t>
      </w:r>
      <w:r>
        <w:t>watch</w:t>
      </w:r>
      <w:r w:rsidRPr="007E5745">
        <w:t xml:space="preserve"> </w:t>
      </w:r>
      <w:r>
        <w:t xml:space="preserve">the </w:t>
      </w:r>
      <w:r w:rsidRPr="007E5745">
        <w:t>videos</w:t>
      </w:r>
      <w:r>
        <w:t xml:space="preserve">. Regular and </w:t>
      </w:r>
      <w:r w:rsidRPr="007E5745">
        <w:t>frequent</w:t>
      </w:r>
      <w:r>
        <w:t xml:space="preserve"> interaction</w:t>
      </w:r>
      <w:r w:rsidRPr="007E5745">
        <w:t xml:space="preserve"> between video </w:t>
      </w:r>
      <w:r>
        <w:t>bloggers</w:t>
      </w:r>
      <w:r w:rsidRPr="007E5745">
        <w:t xml:space="preserve"> and viewers is a core compon</w:t>
      </w:r>
      <w:r>
        <w:t>ent of this participation</w:t>
      </w:r>
      <w:r w:rsidRPr="007E5745">
        <w:t xml:space="preserve">. </w:t>
      </w:r>
      <w:r>
        <w:t>T</w:t>
      </w:r>
      <w:r w:rsidRPr="007E5745">
        <w:t xml:space="preserve">he social network on YouTube is created, not merely through profile pages, linkages and </w:t>
      </w:r>
      <w:r>
        <w:t>so forth</w:t>
      </w:r>
      <w:r w:rsidRPr="007E5745">
        <w:t xml:space="preserve">, but through the videos produced and the interaction between users watching, commenting on and sharing videos. </w:t>
      </w:r>
      <w:r>
        <w:t>I argue t</w:t>
      </w:r>
      <w:r w:rsidRPr="007E5745">
        <w:t>he same can be said for the videoblogging community</w:t>
      </w:r>
      <w:r>
        <w:t xml:space="preserve"> at an earlier period in digital media history</w:t>
      </w:r>
      <w:r w:rsidRPr="007E5745">
        <w:t xml:space="preserve">.  </w:t>
      </w:r>
    </w:p>
    <w:p w14:paraId="39952791" w14:textId="77777777" w:rsidR="008114F9" w:rsidRDefault="008114F9" w:rsidP="008114F9">
      <w:pPr>
        <w:pStyle w:val="BodyText"/>
      </w:pPr>
    </w:p>
    <w:p w14:paraId="2A1BA8AA" w14:textId="77777777" w:rsidR="008114F9" w:rsidRPr="007E5745" w:rsidRDefault="008114F9" w:rsidP="008114F9">
      <w:pPr>
        <w:pStyle w:val="BodyText"/>
      </w:pPr>
      <w:r>
        <w:t xml:space="preserve">The </w:t>
      </w:r>
      <w:r w:rsidRPr="007E5745">
        <w:t xml:space="preserve">videobloggers </w:t>
      </w:r>
      <w:r>
        <w:t>understanding of cinematic tropes</w:t>
      </w:r>
      <w:r w:rsidRPr="007E5745">
        <w:t xml:space="preserve"> </w:t>
      </w:r>
      <w:r>
        <w:t>shows how they utilise</w:t>
      </w:r>
      <w:r w:rsidRPr="007E5745">
        <w:t xml:space="preserve"> them to create their stories.</w:t>
      </w:r>
      <w:r>
        <w:t xml:space="preserve"> Through their work,</w:t>
      </w:r>
      <w:r w:rsidRPr="007E5745">
        <w:t xml:space="preserve"> </w:t>
      </w:r>
      <w:r>
        <w:t>they</w:t>
      </w:r>
      <w:r w:rsidRPr="007E5745">
        <w:t xml:space="preserve"> employ cinematic elements to drive narrative, draw the viewer in and </w:t>
      </w:r>
      <w:r>
        <w:t xml:space="preserve">try to </w:t>
      </w:r>
      <w:r w:rsidRPr="007E5745">
        <w:t xml:space="preserve">keep their attention right through to the end credits. </w:t>
      </w:r>
      <w:r>
        <w:t xml:space="preserve">But </w:t>
      </w:r>
      <w:r w:rsidRPr="007E5745">
        <w:t>v</w:t>
      </w:r>
      <w:r>
        <w:t>ideoblogging is a medium-</w:t>
      </w:r>
      <w:r w:rsidRPr="007E5745">
        <w:t xml:space="preserve">specific practice, which utilizes </w:t>
      </w:r>
      <w:r>
        <w:t>and experiments with its own technical restrictions</w:t>
      </w:r>
      <w:r w:rsidRPr="007E5745">
        <w:t xml:space="preserve">, in order to push the boundaries of what (at the time) was possible to achieve within </w:t>
      </w:r>
      <w:r>
        <w:t>the online production of</w:t>
      </w:r>
      <w:r w:rsidRPr="007E5745">
        <w:t xml:space="preserve"> moving images. In October 2006, Will Luers, videoblogger, artist a</w:t>
      </w:r>
      <w:r>
        <w:t>nd frequent poster on the v</w:t>
      </w:r>
      <w:r w:rsidRPr="007E5745">
        <w:t xml:space="preserve">ideoblogging </w:t>
      </w:r>
      <w:r>
        <w:t>email</w:t>
      </w:r>
      <w:r w:rsidRPr="007E5745">
        <w:t xml:space="preserve"> </w:t>
      </w:r>
      <w:r>
        <w:t>list</w:t>
      </w:r>
      <w:r w:rsidRPr="007E5745">
        <w:t xml:space="preserve"> made the following observation about the videoblog aesthetic as a reticular aesthetic,</w:t>
      </w:r>
    </w:p>
    <w:p w14:paraId="02224413" w14:textId="77777777" w:rsidR="008114F9" w:rsidRPr="007E5745" w:rsidRDefault="008114F9" w:rsidP="008114F9">
      <w:pPr>
        <w:pStyle w:val="BlockQuote"/>
        <w:rPr>
          <w:lang w:val="en-GB"/>
        </w:rPr>
      </w:pPr>
      <w:r w:rsidRPr="007E5745">
        <w:rPr>
          <w:lang w:val="en-GB"/>
        </w:rPr>
        <w:t xml:space="preserve">The other day I screened, that is projected on a screen, a little bit of pouringdown and 29fragiledays. I expected that, as art students, they would see creative possibilities. Not so. There was more of an appreciative shrug. What’s the point? One student asked. Then it hit me. These were shown completely out of context. There is the context of the vlogger’s serialized posts, the ongoing layering of ideas, the sense of a living person picking up the camera or finding images elsewhere. The excitement, the suspense, of what they will come up with next. There is also, of course, the text introducing the post and the comments etc. But here is the other part that is so intangible. The context of seeing the work along with other vloggers. To see </w:t>
      </w:r>
      <w:r>
        <w:rPr>
          <w:lang w:val="en-GB"/>
        </w:rPr>
        <w:t>D</w:t>
      </w:r>
      <w:r w:rsidRPr="007E5745">
        <w:rPr>
          <w:lang w:val="en-GB"/>
        </w:rPr>
        <w:t>uncan</w:t>
      </w:r>
      <w:r>
        <w:rPr>
          <w:lang w:val="en-GB"/>
        </w:rPr>
        <w:t xml:space="preserve"> [Speakman]’s work next to Daniel</w:t>
      </w:r>
      <w:r w:rsidRPr="007E5745">
        <w:rPr>
          <w:lang w:val="en-GB"/>
        </w:rPr>
        <w:t xml:space="preserve"> </w:t>
      </w:r>
      <w:r>
        <w:rPr>
          <w:lang w:val="en-GB"/>
        </w:rPr>
        <w:t>[Liss]’s and Jay</w:t>
      </w:r>
      <w:r w:rsidRPr="007E5745">
        <w:rPr>
          <w:lang w:val="en-GB"/>
        </w:rPr>
        <w:t xml:space="preserve"> </w:t>
      </w:r>
      <w:r>
        <w:rPr>
          <w:lang w:val="en-GB"/>
        </w:rPr>
        <w:t xml:space="preserve">[Dedman]’s </w:t>
      </w:r>
      <w:r w:rsidRPr="007E5745">
        <w:rPr>
          <w:lang w:val="en-GB"/>
        </w:rPr>
        <w:t xml:space="preserve">and </w:t>
      </w:r>
      <w:r>
        <w:rPr>
          <w:lang w:val="en-GB"/>
        </w:rPr>
        <w:t>[Michael] V</w:t>
      </w:r>
      <w:r w:rsidRPr="007E5745">
        <w:rPr>
          <w:lang w:val="en-GB"/>
        </w:rPr>
        <w:t>erdi’s etc. This is the context of the network and it is very different from a screening of shorts at a festival, where each work is made and presented without awareness of the other work. The social part is central to the activity.</w:t>
      </w:r>
      <w:r>
        <w:rPr>
          <w:rStyle w:val="FootnoteReference"/>
        </w:rPr>
        <w:footnoteReference w:id="46"/>
      </w:r>
    </w:p>
    <w:p w14:paraId="779A36DC" w14:textId="77777777" w:rsidR="008114F9" w:rsidRDefault="008114F9" w:rsidP="008114F9">
      <w:pPr>
        <w:pStyle w:val="BodyText"/>
      </w:pPr>
      <w:r>
        <w:t xml:space="preserve">In contrast, Newman sees the videoblogs as </w:t>
      </w:r>
      <w:r w:rsidRPr="007E5745">
        <w:t xml:space="preserve">an </w:t>
      </w:r>
      <w:r>
        <w:t>‘</w:t>
      </w:r>
      <w:r w:rsidRPr="007E5745">
        <w:t>interstitial form</w:t>
      </w:r>
      <w:r>
        <w:t>’</w:t>
      </w:r>
      <w:r w:rsidRPr="007E5745">
        <w:t xml:space="preserve"> of media, due to the fact that i</w:t>
      </w:r>
      <w:r>
        <w:t>t</w:t>
      </w:r>
      <w:r w:rsidRPr="007E5745">
        <w:t xml:space="preserve"> </w:t>
      </w:r>
      <w:r>
        <w:t>‘</w:t>
      </w:r>
      <w:r w:rsidRPr="007E5745">
        <w:t>fills gaps between other activities</w:t>
      </w:r>
      <w:r>
        <w:t>’.</w:t>
      </w:r>
      <w:r>
        <w:rPr>
          <w:rStyle w:val="FootnoteReference"/>
          <w:szCs w:val="22"/>
        </w:rPr>
        <w:footnoteReference w:id="47"/>
      </w:r>
      <w:r w:rsidRPr="007E5745">
        <w:t xml:space="preserve"> </w:t>
      </w:r>
      <w:r>
        <w:t xml:space="preserve">He argues that by design, web video is only meant to fill the gaps in the daily schedule of the viewer. </w:t>
      </w:r>
      <w:r w:rsidRPr="007E5745">
        <w:t xml:space="preserve">In other words, the fact it is rarely more than 3 minutes long, with no necessary links to other videos, users or narratives, </w:t>
      </w:r>
      <w:r>
        <w:t xml:space="preserve">indicates that </w:t>
      </w:r>
      <w:r w:rsidRPr="007E5745">
        <w:t>the videoblog is only meant to be viewed in gaps in the viewers</w:t>
      </w:r>
      <w:r>
        <w:t>’</w:t>
      </w:r>
      <w:r w:rsidRPr="007E5745">
        <w:t xml:space="preserve"> daily schedule. </w:t>
      </w:r>
      <w:r>
        <w:t>Where Newman</w:t>
      </w:r>
      <w:r w:rsidRPr="007E5745">
        <w:t xml:space="preserve"> sees Web video </w:t>
      </w:r>
      <w:r>
        <w:t xml:space="preserve">as </w:t>
      </w:r>
      <w:r w:rsidRPr="007E5745">
        <w:t xml:space="preserve">an </w:t>
      </w:r>
      <w:r>
        <w:t>‘</w:t>
      </w:r>
      <w:r w:rsidRPr="007E5745">
        <w:t>in-between</w:t>
      </w:r>
      <w:r>
        <w:t>’</w:t>
      </w:r>
      <w:r w:rsidRPr="007E5745">
        <w:t xml:space="preserve">, </w:t>
      </w:r>
      <w:r>
        <w:t>I</w:t>
      </w:r>
      <w:r w:rsidRPr="007E5745">
        <w:t xml:space="preserve"> </w:t>
      </w:r>
      <w:r>
        <w:t>argue</w:t>
      </w:r>
      <w:r w:rsidRPr="007E5745">
        <w:t xml:space="preserve"> that </w:t>
      </w:r>
      <w:r>
        <w:t xml:space="preserve">actually </w:t>
      </w:r>
      <w:r w:rsidRPr="007E5745">
        <w:t>the videoblogging community was always very much an invested network</w:t>
      </w:r>
      <w:r>
        <w:t>. The participants actively sought out other videoblogs to watch</w:t>
      </w:r>
      <w:r w:rsidRPr="007E5745">
        <w:t xml:space="preserve">, creating meaning for its members </w:t>
      </w:r>
      <w:r>
        <w:t xml:space="preserve">through </w:t>
      </w:r>
      <w:r w:rsidRPr="007E5745">
        <w:t xml:space="preserve">the very </w:t>
      </w:r>
      <w:r>
        <w:t xml:space="preserve">shared </w:t>
      </w:r>
      <w:r w:rsidRPr="007E5745">
        <w:t xml:space="preserve">context in which it existed, the </w:t>
      </w:r>
      <w:r>
        <w:t>collective</w:t>
      </w:r>
      <w:r w:rsidRPr="007E5745">
        <w:t xml:space="preserve"> experiences of </w:t>
      </w:r>
      <w:r>
        <w:t>making and watching videoblogs together. Not in the same place, or at the same time, but rather in the same network</w:t>
      </w:r>
      <w:r w:rsidRPr="007E5745">
        <w:t>.</w:t>
      </w:r>
      <w:r>
        <w:rPr>
          <w:rStyle w:val="FootnoteReference"/>
          <w:szCs w:val="22"/>
        </w:rPr>
        <w:footnoteReference w:id="48"/>
      </w:r>
      <w:r w:rsidRPr="007E5745">
        <w:t xml:space="preserve"> </w:t>
      </w:r>
    </w:p>
    <w:p w14:paraId="72378B56" w14:textId="77777777" w:rsidR="008114F9" w:rsidRDefault="008114F9" w:rsidP="008114F9">
      <w:pPr>
        <w:pStyle w:val="BodyText"/>
      </w:pPr>
    </w:p>
    <w:p w14:paraId="57E944EC" w14:textId="77777777" w:rsidR="008114F9" w:rsidRPr="007E5745" w:rsidRDefault="008114F9" w:rsidP="008114F9">
      <w:pPr>
        <w:pStyle w:val="BodyText"/>
      </w:pPr>
      <w:r>
        <w:t>This</w:t>
      </w:r>
      <w:r w:rsidRPr="007E5745">
        <w:t xml:space="preserve"> </w:t>
      </w:r>
      <w:r>
        <w:t>is a</w:t>
      </w:r>
      <w:r w:rsidRPr="007E5745">
        <w:t xml:space="preserve"> </w:t>
      </w:r>
      <w:r>
        <w:t>cultural</w:t>
      </w:r>
      <w:r w:rsidRPr="007E5745">
        <w:t>-technical community</w:t>
      </w:r>
      <w:r>
        <w:t xml:space="preserve"> of videoblogging – the videobloggers</w:t>
      </w:r>
      <w:r w:rsidRPr="007E5745">
        <w:t xml:space="preserve"> and the videos, the blogs</w:t>
      </w:r>
      <w:r>
        <w:t>, the emerging platforms,</w:t>
      </w:r>
      <w:r w:rsidRPr="007E5745">
        <w:t xml:space="preserve"> networked together through links that are both material (http, blip, archive</w:t>
      </w:r>
      <w:r>
        <w:t xml:space="preserve">.org) and symbolic (friendships, </w:t>
      </w:r>
      <w:r w:rsidRPr="007E5745">
        <w:t>work relationships</w:t>
      </w:r>
      <w:r>
        <w:t>, shared aesthetics</w:t>
      </w:r>
      <w:r w:rsidRPr="007E5745">
        <w:t xml:space="preserve">). </w:t>
      </w:r>
      <w:r>
        <w:t xml:space="preserve">Adrian </w:t>
      </w:r>
      <w:r w:rsidRPr="007E5745">
        <w:t>Miles’ argu</w:t>
      </w:r>
      <w:r>
        <w:t>es</w:t>
      </w:r>
      <w:r w:rsidRPr="007E5745">
        <w:t xml:space="preserve"> that videoblogs differ fro</w:t>
      </w:r>
      <w:r>
        <w:t>m (text-based) blogs in that their</w:t>
      </w:r>
      <w:r w:rsidRPr="007E5745">
        <w:t xml:space="preserve"> content (the videos) are not tied to the blog itself, but can </w:t>
      </w:r>
      <w:r>
        <w:t>float free from it</w:t>
      </w:r>
      <w:r w:rsidRPr="007E5745">
        <w:t xml:space="preserve">. </w:t>
      </w:r>
      <w:r>
        <w:t>In 2000, he argued that</w:t>
      </w:r>
      <w:r w:rsidRPr="007E5745">
        <w:t xml:space="preserve"> </w:t>
      </w:r>
      <w:r>
        <w:t>‘</w:t>
      </w:r>
      <w:r w:rsidRPr="007E5745">
        <w:t>currently you can place the video content of your videoblog onto DVD and project it in a gallery or cinema, and it is for all intents and purposes the same content as appears in the vid</w:t>
      </w:r>
      <w:r>
        <w:t>eoblog’.</w:t>
      </w:r>
      <w:r>
        <w:rPr>
          <w:rStyle w:val="FootnoteReference"/>
          <w:szCs w:val="22"/>
        </w:rPr>
        <w:footnoteReference w:id="49"/>
      </w:r>
      <w:r>
        <w:t xml:space="preserve"> Further, he </w:t>
      </w:r>
      <w:r w:rsidRPr="007E5745">
        <w:t xml:space="preserve">argues that once </w:t>
      </w:r>
      <w:r>
        <w:t xml:space="preserve">video (or audio) </w:t>
      </w:r>
      <w:r w:rsidRPr="007E5745">
        <w:t xml:space="preserve">have </w:t>
      </w:r>
      <w:r>
        <w:t xml:space="preserve">been </w:t>
      </w:r>
      <w:r w:rsidRPr="007E5745">
        <w:t xml:space="preserve">published </w:t>
      </w:r>
      <w:r>
        <w:t>online</w:t>
      </w:r>
      <w:r w:rsidRPr="007E5745">
        <w:t xml:space="preserve"> (regardless of the efforts to produce it) it becomes a </w:t>
      </w:r>
      <w:r>
        <w:t>‘</w:t>
      </w:r>
      <w:r w:rsidRPr="007E5745">
        <w:t>closed and whole object that is deaf to the network that it ostensibly participates within</w:t>
      </w:r>
      <w:r>
        <w:t>’</w:t>
      </w:r>
      <w:r w:rsidRPr="007E5745">
        <w:t xml:space="preserve">. I </w:t>
      </w:r>
      <w:r>
        <w:t xml:space="preserve">disagree. For me, the videoblog </w:t>
      </w:r>
      <w:r w:rsidRPr="007E5745">
        <w:t xml:space="preserve">can only truly be understood contextually, </w:t>
      </w:r>
      <w:r>
        <w:t>within its specificity as a digital and networked cultural object. T</w:t>
      </w:r>
      <w:r w:rsidRPr="007E5745">
        <w:t>he videoblog</w:t>
      </w:r>
      <w:r>
        <w:t xml:space="preserve"> itself</w:t>
      </w:r>
      <w:r w:rsidRPr="007E5745">
        <w:t xml:space="preserve">, </w:t>
      </w:r>
      <w:r>
        <w:t>within the community, forms an</w:t>
      </w:r>
      <w:r w:rsidRPr="007E5745">
        <w:t xml:space="preserve"> invested network </w:t>
      </w:r>
      <w:r>
        <w:t>and a</w:t>
      </w:r>
      <w:r w:rsidRPr="007E5745">
        <w:t xml:space="preserve"> community</w:t>
      </w:r>
      <w:r>
        <w:t xml:space="preserve"> </w:t>
      </w:r>
      <w:r w:rsidRPr="007E5745">
        <w:t>of interest</w:t>
      </w:r>
      <w:r>
        <w:t xml:space="preserve"> around a shared set off practices, norms and aesthetics that are historically specific. </w:t>
      </w:r>
    </w:p>
    <w:p w14:paraId="2B05F41E" w14:textId="77777777" w:rsidR="008114F9" w:rsidRDefault="008114F9" w:rsidP="008114F9">
      <w:pPr>
        <w:pStyle w:val="BodyText"/>
      </w:pPr>
    </w:p>
    <w:p w14:paraId="1E72E955" w14:textId="77777777" w:rsidR="0057037C" w:rsidRDefault="008114F9" w:rsidP="008114F9">
      <w:r>
        <w:t>In the next chapter I want to develop some of these ideas by thinking about the more cross-cutting issues around the practice of videoblogging. In particular, I want to develop a theoretical response to some of the questions I have explored in this and previous chapters, and start to look at what the videobloggers do.</w:t>
      </w:r>
    </w:p>
    <w:sectPr w:rsidR="0057037C" w:rsidSect="0057037C">
      <w:footnotePr>
        <w:numStart w:val="256"/>
      </w:foot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3E6874" w14:textId="77777777" w:rsidR="008114F9" w:rsidRDefault="008114F9" w:rsidP="008114F9">
      <w:pPr>
        <w:spacing w:line="240" w:lineRule="auto"/>
      </w:pPr>
      <w:r>
        <w:separator/>
      </w:r>
    </w:p>
  </w:endnote>
  <w:endnote w:type="continuationSeparator" w:id="0">
    <w:p w14:paraId="42B44EF7" w14:textId="77777777" w:rsidR="008114F9" w:rsidRDefault="008114F9" w:rsidP="008114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013676" w14:textId="77777777" w:rsidR="008114F9" w:rsidRDefault="008114F9" w:rsidP="008114F9">
      <w:pPr>
        <w:spacing w:line="240" w:lineRule="auto"/>
      </w:pPr>
      <w:r>
        <w:separator/>
      </w:r>
    </w:p>
  </w:footnote>
  <w:footnote w:type="continuationSeparator" w:id="0">
    <w:p w14:paraId="7C6EBD5A" w14:textId="77777777" w:rsidR="008114F9" w:rsidRDefault="008114F9" w:rsidP="008114F9">
      <w:pPr>
        <w:spacing w:line="240" w:lineRule="auto"/>
      </w:pPr>
      <w:r>
        <w:continuationSeparator/>
      </w:r>
    </w:p>
  </w:footnote>
  <w:footnote w:id="1">
    <w:p w14:paraId="056073EF" w14:textId="77777777" w:rsidR="008114F9" w:rsidRPr="009848C6" w:rsidRDefault="008114F9" w:rsidP="008114F9">
      <w:pPr>
        <w:pStyle w:val="FootnoteText"/>
      </w:pPr>
      <w:r>
        <w:rPr>
          <w:rStyle w:val="FootnoteReference"/>
        </w:rPr>
        <w:footnoteRef/>
      </w:r>
      <w:r>
        <w:t xml:space="preserve"> </w:t>
      </w:r>
      <w:r>
        <w:rPr>
          <w:lang w:val="en-US"/>
        </w:rPr>
        <w:t xml:space="preserve">Formats and resolutions vary across platforms and applications; for instance, Instagram recommends uploading mp4 files using H.264 CODEC and AAC audio at a 3500 kbps bitrate and keeping the file size under 50MB. Snapchat recommends a max size of 32MB using mp4 or .mov files at a bitrate of 192 </w:t>
      </w:r>
      <w:r w:rsidRPr="009848C6">
        <w:t>kbps minimum</w:t>
      </w:r>
      <w:r>
        <w:t xml:space="preserve">. </w:t>
      </w:r>
    </w:p>
    <w:p w14:paraId="604C3AD0" w14:textId="77777777" w:rsidR="008114F9" w:rsidRPr="008F766C" w:rsidRDefault="008114F9" w:rsidP="008114F9">
      <w:pPr>
        <w:pStyle w:val="FootnoteText"/>
        <w:rPr>
          <w:lang w:val="en-US"/>
        </w:rPr>
      </w:pPr>
    </w:p>
  </w:footnote>
  <w:footnote w:id="2">
    <w:p w14:paraId="67793718" w14:textId="77777777" w:rsidR="008114F9" w:rsidRPr="00BB134A" w:rsidRDefault="008114F9" w:rsidP="008114F9">
      <w:pPr>
        <w:pStyle w:val="FootnoteText"/>
        <w:rPr>
          <w:lang w:val="en-US"/>
        </w:rPr>
      </w:pPr>
      <w:r>
        <w:rPr>
          <w:rStyle w:val="FootnoteReference"/>
        </w:rPr>
        <w:footnoteRef/>
      </w:r>
      <w:r>
        <w:t xml:space="preserve"> </w:t>
      </w:r>
      <w:r>
        <w:rPr>
          <w:lang w:val="en-US"/>
        </w:rPr>
        <w:t xml:space="preserve">I am here referring to user-generated content, not professionally produced or sourced videos such as movie trailers, music videos and clips from TV and film. These videos would obviously fit into a different category of video. </w:t>
      </w:r>
    </w:p>
  </w:footnote>
  <w:footnote w:id="3">
    <w:p w14:paraId="30438563" w14:textId="77777777" w:rsidR="008114F9" w:rsidRPr="00846940" w:rsidRDefault="008114F9" w:rsidP="008114F9">
      <w:pPr>
        <w:pStyle w:val="FootnoteText"/>
        <w:rPr>
          <w:lang w:val="en-US"/>
        </w:rPr>
      </w:pPr>
      <w:r>
        <w:rPr>
          <w:rStyle w:val="FootnoteReference"/>
        </w:rPr>
        <w:footnoteRef/>
      </w:r>
      <w:r>
        <w:t xml:space="preserve"> </w:t>
      </w:r>
      <w:r w:rsidRPr="00E70DEF">
        <w:rPr>
          <w:lang w:val="en-US"/>
        </w:rPr>
        <w:t>Cubitt,</w:t>
      </w:r>
      <w:r>
        <w:rPr>
          <w:lang w:val="en-US"/>
        </w:rPr>
        <w:t xml:space="preserve"> </w:t>
      </w:r>
      <w:r w:rsidRPr="00E70DEF">
        <w:rPr>
          <w:i/>
          <w:iCs/>
          <w:lang w:val="en-US"/>
        </w:rPr>
        <w:t>The Cinema Effect</w:t>
      </w:r>
      <w:r>
        <w:rPr>
          <w:lang w:val="en-US"/>
        </w:rPr>
        <w:t>. See also Caroline Bassett,</w:t>
      </w:r>
      <w:r w:rsidRPr="00E70DEF">
        <w:rPr>
          <w:lang w:val="en-US"/>
        </w:rPr>
        <w:t xml:space="preserve"> </w:t>
      </w:r>
      <w:r>
        <w:rPr>
          <w:lang w:val="en-US"/>
        </w:rPr>
        <w:t>‘</w:t>
      </w:r>
      <w:r w:rsidRPr="00E70DEF">
        <w:rPr>
          <w:lang w:val="en-US"/>
        </w:rPr>
        <w:t>Is this not a Screen</w:t>
      </w:r>
      <w:r>
        <w:rPr>
          <w:lang w:val="en-US"/>
        </w:rPr>
        <w:t>’</w:t>
      </w:r>
      <w:r w:rsidRPr="00E70DEF">
        <w:rPr>
          <w:lang w:val="en-US"/>
        </w:rPr>
        <w:t xml:space="preserve">, in </w:t>
      </w:r>
      <w:r>
        <w:rPr>
          <w:lang w:val="en-US"/>
        </w:rPr>
        <w:t xml:space="preserve">Marsha </w:t>
      </w:r>
      <w:r w:rsidRPr="00E70DEF">
        <w:rPr>
          <w:lang w:val="en-US"/>
        </w:rPr>
        <w:t>Kinder</w:t>
      </w:r>
      <w:r>
        <w:rPr>
          <w:lang w:val="en-US"/>
        </w:rPr>
        <w:t xml:space="preserve"> </w:t>
      </w:r>
      <w:r w:rsidRPr="00E70DEF">
        <w:rPr>
          <w:lang w:val="en-US"/>
        </w:rPr>
        <w:t xml:space="preserve">and </w:t>
      </w:r>
      <w:r>
        <w:rPr>
          <w:lang w:val="en-US"/>
        </w:rPr>
        <w:t xml:space="preserve">Tara </w:t>
      </w:r>
      <w:r w:rsidRPr="00E70DEF">
        <w:rPr>
          <w:lang w:val="en-US"/>
        </w:rPr>
        <w:t xml:space="preserve">McPherson, (Eds) </w:t>
      </w:r>
      <w:r w:rsidRPr="00E70DEF">
        <w:rPr>
          <w:i/>
          <w:iCs/>
          <w:lang w:val="en-US"/>
        </w:rPr>
        <w:t>Transmedia Frictions: The Digital, the Arts, and the Humanities</w:t>
      </w:r>
      <w:r w:rsidRPr="00E70DEF">
        <w:rPr>
          <w:lang w:val="en-US"/>
        </w:rPr>
        <w:t>, Berkley and Los Angeles: Universit</w:t>
      </w:r>
      <w:r>
        <w:rPr>
          <w:lang w:val="en-US"/>
        </w:rPr>
        <w:t xml:space="preserve">y of California Press, 2014; Robert </w:t>
      </w:r>
      <w:r w:rsidRPr="00846940">
        <w:rPr>
          <w:lang w:val="en-US"/>
        </w:rPr>
        <w:t xml:space="preserve">Capps, </w:t>
      </w:r>
      <w:r>
        <w:rPr>
          <w:lang w:val="en-US"/>
        </w:rPr>
        <w:t>‘</w:t>
      </w:r>
      <w:r w:rsidRPr="00846940">
        <w:rPr>
          <w:lang w:val="en-US"/>
        </w:rPr>
        <w:t xml:space="preserve"> The Good Enough Revolution: When Cheap and Simple Is Just Fine</w:t>
      </w:r>
      <w:r>
        <w:rPr>
          <w:lang w:val="en-US"/>
        </w:rPr>
        <w:t>’</w:t>
      </w:r>
      <w:r w:rsidRPr="00846940">
        <w:rPr>
          <w:lang w:val="en-US"/>
        </w:rPr>
        <w:t xml:space="preserve">, </w:t>
      </w:r>
      <w:r w:rsidRPr="00846940">
        <w:rPr>
          <w:i/>
          <w:iCs/>
          <w:lang w:val="en-US"/>
        </w:rPr>
        <w:t>Wired</w:t>
      </w:r>
      <w:r w:rsidRPr="00846940">
        <w:rPr>
          <w:lang w:val="en-US"/>
        </w:rPr>
        <w:t xml:space="preserve">, </w:t>
      </w:r>
      <w:r>
        <w:rPr>
          <w:lang w:val="en-US"/>
        </w:rPr>
        <w:t xml:space="preserve">2009, </w:t>
      </w:r>
      <w:r w:rsidRPr="00846940">
        <w:rPr>
          <w:lang w:val="en-US"/>
        </w:rPr>
        <w:t xml:space="preserve">from http://archive.wired.com/gadgets/miscellaneous/magazine/17- 09/ff_goodenough?currentPage=all </w:t>
      </w:r>
    </w:p>
    <w:p w14:paraId="2960EF7F" w14:textId="77777777" w:rsidR="008114F9" w:rsidRPr="00E70DEF" w:rsidRDefault="008114F9" w:rsidP="008114F9">
      <w:pPr>
        <w:pStyle w:val="FootnoteText"/>
        <w:rPr>
          <w:lang w:val="en-US"/>
        </w:rPr>
      </w:pPr>
    </w:p>
    <w:p w14:paraId="06D0AE63" w14:textId="77777777" w:rsidR="008114F9" w:rsidRPr="00E70DEF" w:rsidRDefault="008114F9" w:rsidP="008114F9">
      <w:pPr>
        <w:pStyle w:val="FootnoteText"/>
        <w:rPr>
          <w:lang w:val="en-US"/>
        </w:rPr>
      </w:pPr>
    </w:p>
    <w:p w14:paraId="0EBEB7E0" w14:textId="77777777" w:rsidR="008114F9" w:rsidRPr="00E70DEF" w:rsidRDefault="008114F9" w:rsidP="008114F9">
      <w:pPr>
        <w:pStyle w:val="FootnoteText"/>
        <w:rPr>
          <w:lang w:val="en-US"/>
        </w:rPr>
      </w:pPr>
    </w:p>
  </w:footnote>
  <w:footnote w:id="4">
    <w:p w14:paraId="45A0D0C9" w14:textId="77777777" w:rsidR="008114F9" w:rsidRPr="008A573E" w:rsidRDefault="008114F9" w:rsidP="008114F9">
      <w:pPr>
        <w:pStyle w:val="FootnoteText"/>
        <w:rPr>
          <w:lang w:val="en-US"/>
        </w:rPr>
      </w:pPr>
      <w:r>
        <w:rPr>
          <w:rStyle w:val="FootnoteReference"/>
        </w:rPr>
        <w:footnoteRef/>
      </w:r>
      <w:r>
        <w:t xml:space="preserve"> </w:t>
      </w:r>
      <w:r w:rsidRPr="008A573E">
        <w:rPr>
          <w:lang w:val="en-US"/>
        </w:rPr>
        <w:t xml:space="preserve">Newman, </w:t>
      </w:r>
      <w:r>
        <w:rPr>
          <w:lang w:val="en-US"/>
        </w:rPr>
        <w:t>‘</w:t>
      </w:r>
      <w:r w:rsidRPr="008A573E">
        <w:rPr>
          <w:lang w:val="en-US"/>
        </w:rPr>
        <w:t>Ze Frank and the poetics of Web video</w:t>
      </w:r>
      <w:r>
        <w:rPr>
          <w:lang w:val="en-US"/>
        </w:rPr>
        <w:t>’</w:t>
      </w:r>
      <w:r w:rsidRPr="008A573E">
        <w:rPr>
          <w:lang w:val="en-US"/>
        </w:rPr>
        <w:t xml:space="preserve">, </w:t>
      </w:r>
    </w:p>
  </w:footnote>
  <w:footnote w:id="5">
    <w:p w14:paraId="457682A4" w14:textId="77777777" w:rsidR="008114F9" w:rsidRPr="008A573E" w:rsidRDefault="008114F9" w:rsidP="008114F9">
      <w:pPr>
        <w:pStyle w:val="FootnoteText"/>
        <w:rPr>
          <w:lang w:val="en-US"/>
        </w:rPr>
      </w:pPr>
      <w:r>
        <w:rPr>
          <w:rStyle w:val="FootnoteReference"/>
        </w:rPr>
        <w:footnoteRef/>
      </w:r>
      <w:r>
        <w:t xml:space="preserve"> </w:t>
      </w:r>
      <w:r w:rsidRPr="008A573E">
        <w:rPr>
          <w:lang w:val="en-US"/>
        </w:rPr>
        <w:t xml:space="preserve">Newman, </w:t>
      </w:r>
      <w:r>
        <w:rPr>
          <w:lang w:val="en-US"/>
        </w:rPr>
        <w:t>‘</w:t>
      </w:r>
      <w:r w:rsidRPr="008A573E">
        <w:rPr>
          <w:lang w:val="en-US"/>
        </w:rPr>
        <w:t>Ze Frank and the poetics</w:t>
      </w:r>
      <w:r>
        <w:rPr>
          <w:lang w:val="en-US"/>
        </w:rPr>
        <w:t xml:space="preserve"> of Web video’.</w:t>
      </w:r>
    </w:p>
  </w:footnote>
  <w:footnote w:id="6">
    <w:p w14:paraId="6E7E9C53" w14:textId="77777777" w:rsidR="008114F9" w:rsidRPr="001A0ABE" w:rsidRDefault="008114F9" w:rsidP="008114F9">
      <w:pPr>
        <w:pStyle w:val="FootnoteText"/>
        <w:rPr>
          <w:lang w:val="en-US"/>
        </w:rPr>
      </w:pPr>
      <w:r>
        <w:rPr>
          <w:rStyle w:val="FootnoteReference"/>
        </w:rPr>
        <w:footnoteRef/>
      </w:r>
      <w:r>
        <w:t xml:space="preserve"> </w:t>
      </w:r>
      <w:r w:rsidRPr="001A0ABE">
        <w:rPr>
          <w:lang w:val="en-US"/>
        </w:rPr>
        <w:t>Zimmerman, Reel Families: A social history of Amateur Film</w:t>
      </w:r>
      <w:r>
        <w:rPr>
          <w:lang w:val="en-US"/>
        </w:rPr>
        <w:t>.</w:t>
      </w:r>
    </w:p>
  </w:footnote>
  <w:footnote w:id="7">
    <w:p w14:paraId="0A4018B0" w14:textId="77777777" w:rsidR="008114F9" w:rsidRPr="00CC33DC" w:rsidRDefault="008114F9" w:rsidP="008114F9">
      <w:pPr>
        <w:pStyle w:val="FootnoteText"/>
        <w:rPr>
          <w:lang w:val="en-US"/>
        </w:rPr>
      </w:pPr>
      <w:r>
        <w:rPr>
          <w:rStyle w:val="FootnoteReference"/>
        </w:rPr>
        <w:footnoteRef/>
      </w:r>
      <w:r>
        <w:t xml:space="preserve"> Adrian </w:t>
      </w:r>
      <w:r>
        <w:rPr>
          <w:lang w:val="en-US"/>
        </w:rPr>
        <w:t>Miles, ‘</w:t>
      </w:r>
      <w:r w:rsidRPr="00CC33DC">
        <w:rPr>
          <w:lang w:val="en-US"/>
        </w:rPr>
        <w:t>A Vision f</w:t>
      </w:r>
      <w:r>
        <w:rPr>
          <w:lang w:val="en-US"/>
        </w:rPr>
        <w:t xml:space="preserve">or Genuine Rich Media Blogging’, in Aksel Bruns </w:t>
      </w:r>
      <w:r w:rsidRPr="00CC33DC">
        <w:rPr>
          <w:lang w:val="en-US"/>
        </w:rPr>
        <w:t xml:space="preserve">and </w:t>
      </w:r>
      <w:r>
        <w:rPr>
          <w:lang w:val="en-US"/>
        </w:rPr>
        <w:t xml:space="preserve">Joanne Jacobs (eds), </w:t>
      </w:r>
      <w:r w:rsidRPr="005179BC">
        <w:rPr>
          <w:i/>
          <w:lang w:val="en-US"/>
        </w:rPr>
        <w:t xml:space="preserve">The </w:t>
      </w:r>
      <w:r w:rsidRPr="00CC33DC">
        <w:rPr>
          <w:i/>
          <w:iCs/>
          <w:lang w:val="en-US"/>
        </w:rPr>
        <w:t>Uses of Blogs</w:t>
      </w:r>
      <w:r>
        <w:rPr>
          <w:i/>
          <w:iCs/>
          <w:lang w:val="en-US"/>
        </w:rPr>
        <w:t>,</w:t>
      </w:r>
      <w:r>
        <w:rPr>
          <w:lang w:val="en-US"/>
        </w:rPr>
        <w:t xml:space="preserve"> New York: Peter Lang, 2006. </w:t>
      </w:r>
    </w:p>
  </w:footnote>
  <w:footnote w:id="8">
    <w:p w14:paraId="57FFC737" w14:textId="77777777" w:rsidR="008114F9" w:rsidRPr="00EC534B" w:rsidRDefault="008114F9" w:rsidP="008114F9">
      <w:pPr>
        <w:pStyle w:val="FootnoteText"/>
        <w:rPr>
          <w:lang w:val="en-US"/>
        </w:rPr>
      </w:pPr>
      <w:r>
        <w:rPr>
          <w:rStyle w:val="FootnoteReference"/>
        </w:rPr>
        <w:footnoteRef/>
      </w:r>
      <w:r>
        <w:t xml:space="preserve"> </w:t>
      </w:r>
      <w:r>
        <w:rPr>
          <w:lang w:val="en-US"/>
        </w:rPr>
        <w:t>Compumavengal,</w:t>
      </w:r>
      <w:r w:rsidRPr="00EC534B">
        <w:rPr>
          <w:lang w:val="en-US"/>
        </w:rPr>
        <w:t xml:space="preserve"> Email to Videoblogging list, 10 October 2013, </w:t>
      </w:r>
    </w:p>
    <w:p w14:paraId="0A8A7A6D" w14:textId="77777777" w:rsidR="008114F9" w:rsidRPr="00EC534B" w:rsidRDefault="008114F9" w:rsidP="008114F9">
      <w:pPr>
        <w:pStyle w:val="FootnoteText"/>
        <w:rPr>
          <w:lang w:val="en-US"/>
        </w:rPr>
      </w:pPr>
      <w:r w:rsidRPr="00EC534B">
        <w:rPr>
          <w:lang w:val="en-US"/>
        </w:rPr>
        <w:t xml:space="preserve">https://groups.yahoo.com/neo/groups/videoblogging/conversations/topics/79534 </w:t>
      </w:r>
    </w:p>
  </w:footnote>
  <w:footnote w:id="9">
    <w:p w14:paraId="7D875B38" w14:textId="77777777" w:rsidR="008114F9" w:rsidRPr="00E66714" w:rsidRDefault="008114F9" w:rsidP="008114F9">
      <w:pPr>
        <w:pStyle w:val="FootnoteText"/>
        <w:rPr>
          <w:lang w:val="en-US"/>
        </w:rPr>
      </w:pPr>
      <w:r>
        <w:rPr>
          <w:rStyle w:val="FootnoteReference"/>
        </w:rPr>
        <w:footnoteRef/>
      </w:r>
      <w:r>
        <w:t xml:space="preserve"> S</w:t>
      </w:r>
      <w:r w:rsidRPr="00E66714">
        <w:t>ome videos, especially those in a flash format, couldn’t be downloaded at the time, thus, some videoblogs were never archived</w:t>
      </w:r>
      <w:r>
        <w:t>.</w:t>
      </w:r>
    </w:p>
  </w:footnote>
  <w:footnote w:id="10">
    <w:p w14:paraId="4CC37951" w14:textId="77777777" w:rsidR="008114F9" w:rsidRPr="008A573E" w:rsidRDefault="008114F9" w:rsidP="008114F9">
      <w:pPr>
        <w:pStyle w:val="FootnoteText"/>
        <w:rPr>
          <w:lang w:val="en-US"/>
        </w:rPr>
      </w:pPr>
      <w:r>
        <w:rPr>
          <w:rStyle w:val="FootnoteReference"/>
        </w:rPr>
        <w:footnoteRef/>
      </w:r>
      <w:r>
        <w:t xml:space="preserve"> </w:t>
      </w:r>
      <w:r w:rsidRPr="008A573E">
        <w:rPr>
          <w:lang w:val="en-US"/>
        </w:rPr>
        <w:t xml:space="preserve">Newman, </w:t>
      </w:r>
      <w:r>
        <w:rPr>
          <w:lang w:val="en-US"/>
        </w:rPr>
        <w:t>‘</w:t>
      </w:r>
      <w:r w:rsidRPr="008A573E">
        <w:rPr>
          <w:lang w:val="en-US"/>
        </w:rPr>
        <w:t>Ze Frank and the poetics of Web video</w:t>
      </w:r>
      <w:r>
        <w:rPr>
          <w:lang w:val="en-US"/>
        </w:rPr>
        <w:t xml:space="preserve">’, </w:t>
      </w:r>
      <w:r w:rsidRPr="008A573E">
        <w:t xml:space="preserve">see also </w:t>
      </w:r>
      <w:r>
        <w:t xml:space="preserve">Vito </w:t>
      </w:r>
      <w:r w:rsidRPr="008A573E">
        <w:t>Campanelli</w:t>
      </w:r>
      <w:r>
        <w:t>, ‘</w:t>
      </w:r>
      <w:r>
        <w:rPr>
          <w:lang w:val="en-US"/>
        </w:rPr>
        <w:t>The DivX Experience’, i</w:t>
      </w:r>
      <w:r w:rsidRPr="008A573E">
        <w:rPr>
          <w:lang w:val="en-US"/>
        </w:rPr>
        <w:t>n</w:t>
      </w:r>
      <w:r>
        <w:rPr>
          <w:lang w:val="en-US"/>
        </w:rPr>
        <w:t xml:space="preserve"> Geert Lovink</w:t>
      </w:r>
      <w:r w:rsidRPr="008A573E">
        <w:rPr>
          <w:lang w:val="en-US"/>
        </w:rPr>
        <w:t xml:space="preserve"> and </w:t>
      </w:r>
      <w:r>
        <w:rPr>
          <w:lang w:val="en-US"/>
        </w:rPr>
        <w:t xml:space="preserve">Sabine Niederer </w:t>
      </w:r>
      <w:r w:rsidRPr="008A573E">
        <w:rPr>
          <w:lang w:val="en-US"/>
        </w:rPr>
        <w:t xml:space="preserve">(Eds) </w:t>
      </w:r>
      <w:r w:rsidRPr="008A573E">
        <w:rPr>
          <w:i/>
          <w:iCs/>
          <w:lang w:val="en-US"/>
        </w:rPr>
        <w:t>Video Vortex Reader. Responses to YouTube</w:t>
      </w:r>
      <w:r w:rsidRPr="008A573E">
        <w:rPr>
          <w:lang w:val="en-US"/>
        </w:rPr>
        <w:t>, Amsterdam: In</w:t>
      </w:r>
      <w:r>
        <w:rPr>
          <w:lang w:val="en-US"/>
        </w:rPr>
        <w:t>stitute for Networked Cultures, 2011, p.</w:t>
      </w:r>
      <w:r>
        <w:t xml:space="preserve"> 55-56.</w:t>
      </w:r>
    </w:p>
  </w:footnote>
  <w:footnote w:id="11">
    <w:p w14:paraId="0211E994" w14:textId="77777777" w:rsidR="008114F9" w:rsidRPr="00885EA7" w:rsidRDefault="008114F9" w:rsidP="008114F9">
      <w:pPr>
        <w:pStyle w:val="FootnoteText"/>
      </w:pPr>
      <w:r>
        <w:rPr>
          <w:rStyle w:val="FootnoteReference"/>
        </w:rPr>
        <w:footnoteRef/>
      </w:r>
      <w:r>
        <w:t xml:space="preserve"> Hito </w:t>
      </w:r>
      <w:r>
        <w:rPr>
          <w:lang w:val="en-US"/>
        </w:rPr>
        <w:t xml:space="preserve">Steyerl, ‘In Defence of Poor images’, </w:t>
      </w:r>
      <w:r w:rsidRPr="00885EA7">
        <w:rPr>
          <w:i/>
          <w:iCs/>
        </w:rPr>
        <w:t>e-flux journal</w:t>
      </w:r>
      <w:r>
        <w:rPr>
          <w:i/>
          <w:iCs/>
        </w:rPr>
        <w:t xml:space="preserve">, </w:t>
      </w:r>
      <w:r w:rsidRPr="00885EA7">
        <w:t>10.11 (2009).</w:t>
      </w:r>
    </w:p>
  </w:footnote>
  <w:footnote w:id="12">
    <w:p w14:paraId="043A7B61" w14:textId="77777777" w:rsidR="008114F9" w:rsidRPr="00FA79A4" w:rsidRDefault="008114F9" w:rsidP="008114F9">
      <w:pPr>
        <w:pStyle w:val="FootnoteText"/>
        <w:rPr>
          <w:lang w:val="en-US"/>
        </w:rPr>
      </w:pPr>
      <w:r>
        <w:rPr>
          <w:rStyle w:val="FootnoteReference"/>
        </w:rPr>
        <w:footnoteRef/>
      </w:r>
      <w:r>
        <w:t xml:space="preserve"> </w:t>
      </w:r>
      <w:r w:rsidRPr="00FA79A4">
        <w:rPr>
          <w:lang w:val="en-US"/>
        </w:rPr>
        <w:t xml:space="preserve">Richard, </w:t>
      </w:r>
      <w:r>
        <w:rPr>
          <w:lang w:val="en-US"/>
        </w:rPr>
        <w:t>‘</w:t>
      </w:r>
      <w:r w:rsidRPr="00FA79A4">
        <w:rPr>
          <w:lang w:val="en-US"/>
        </w:rPr>
        <w:t>Media Masters and Grassroots Art 2.0 on YouTube</w:t>
      </w:r>
      <w:r>
        <w:rPr>
          <w:lang w:val="en-US"/>
        </w:rPr>
        <w:t xml:space="preserve">’ p. 150. </w:t>
      </w:r>
    </w:p>
  </w:footnote>
  <w:footnote w:id="13">
    <w:p w14:paraId="529BFCF3" w14:textId="77777777" w:rsidR="008114F9" w:rsidRPr="00FA79A4" w:rsidRDefault="008114F9" w:rsidP="008114F9">
      <w:pPr>
        <w:pStyle w:val="FootnoteText"/>
        <w:rPr>
          <w:lang w:val="en-US"/>
        </w:rPr>
      </w:pPr>
      <w:r>
        <w:rPr>
          <w:rStyle w:val="FootnoteReference"/>
        </w:rPr>
        <w:footnoteRef/>
      </w:r>
      <w:r>
        <w:t xml:space="preserve"> </w:t>
      </w:r>
      <w:r>
        <w:rPr>
          <w:lang w:val="en-US"/>
        </w:rPr>
        <w:t>Renov,</w:t>
      </w:r>
      <w:r w:rsidRPr="00FA79A4">
        <w:rPr>
          <w:lang w:val="en-US"/>
        </w:rPr>
        <w:t xml:space="preserve"> </w:t>
      </w:r>
      <w:r w:rsidRPr="001D32FC">
        <w:rPr>
          <w:i/>
          <w:lang w:val="en-US"/>
        </w:rPr>
        <w:t>The Subject of Documentary</w:t>
      </w:r>
      <w:r w:rsidRPr="00FA79A4">
        <w:rPr>
          <w:lang w:val="en-US"/>
        </w:rPr>
        <w:t xml:space="preserve">, </w:t>
      </w:r>
      <w:r>
        <w:rPr>
          <w:lang w:val="en-US"/>
        </w:rPr>
        <w:t>p. 22.</w:t>
      </w:r>
    </w:p>
  </w:footnote>
  <w:footnote w:id="14">
    <w:p w14:paraId="4543D667" w14:textId="77777777" w:rsidR="008114F9" w:rsidRPr="000002DF" w:rsidRDefault="008114F9" w:rsidP="008114F9">
      <w:pPr>
        <w:pStyle w:val="FootnoteText"/>
        <w:rPr>
          <w:lang w:val="en-US"/>
        </w:rPr>
      </w:pPr>
      <w:r>
        <w:rPr>
          <w:rStyle w:val="FootnoteReference"/>
        </w:rPr>
        <w:footnoteRef/>
      </w:r>
      <w:r>
        <w:t xml:space="preserve"> David </w:t>
      </w:r>
      <w:r w:rsidRPr="000002DF">
        <w:rPr>
          <w:lang w:val="en-US"/>
        </w:rPr>
        <w:t>Bord</w:t>
      </w:r>
      <w:r>
        <w:rPr>
          <w:lang w:val="en-US"/>
        </w:rPr>
        <w:t>well and Kristin Thompson</w:t>
      </w:r>
      <w:r w:rsidRPr="000002DF">
        <w:rPr>
          <w:lang w:val="en-US"/>
        </w:rPr>
        <w:t xml:space="preserve"> </w:t>
      </w:r>
      <w:r w:rsidRPr="000002DF">
        <w:rPr>
          <w:i/>
          <w:iCs/>
          <w:lang w:val="en-US"/>
        </w:rPr>
        <w:t>Film art: an introduction</w:t>
      </w:r>
      <w:r>
        <w:rPr>
          <w:lang w:val="en-US"/>
        </w:rPr>
        <w:t xml:space="preserve">, New York: McGraw- Hill, 2007, p. 197. </w:t>
      </w:r>
    </w:p>
  </w:footnote>
  <w:footnote w:id="15">
    <w:p w14:paraId="5684F9B2" w14:textId="77777777" w:rsidR="008114F9" w:rsidRPr="00B81D34" w:rsidRDefault="008114F9" w:rsidP="008114F9">
      <w:pPr>
        <w:pStyle w:val="FootnoteText"/>
        <w:rPr>
          <w:lang w:val="en-US"/>
        </w:rPr>
      </w:pPr>
      <w:r>
        <w:rPr>
          <w:rStyle w:val="FootnoteReference"/>
        </w:rPr>
        <w:footnoteRef/>
      </w:r>
      <w:r>
        <w:t xml:space="preserve"> Bordwell and Thompson further argue that</w:t>
      </w:r>
      <w:r w:rsidRPr="00B81D34">
        <w:t xml:space="preserve"> </w:t>
      </w:r>
      <w:r>
        <w:rPr>
          <w:lang w:val="en-US"/>
        </w:rPr>
        <w:t xml:space="preserve">‘whatever its shape, the frame makes the image finite. The film image is bounded, limited. From an implicitly continuous world, the frame selects a sleeve to show us, leaving the rest of the space off-screen. If the camera leaves an object or person and moves elsewhere, we assume that the object or person is still there, outside the frame’ (p. 187). </w:t>
      </w:r>
    </w:p>
  </w:footnote>
  <w:footnote w:id="16">
    <w:p w14:paraId="466BF80E" w14:textId="77777777" w:rsidR="008114F9" w:rsidRPr="000002DF" w:rsidRDefault="008114F9" w:rsidP="008114F9">
      <w:pPr>
        <w:pStyle w:val="FootnoteText"/>
        <w:rPr>
          <w:lang w:val="en-US"/>
        </w:rPr>
      </w:pPr>
      <w:r>
        <w:rPr>
          <w:rStyle w:val="FootnoteReference"/>
        </w:rPr>
        <w:footnoteRef/>
      </w:r>
      <w:r>
        <w:t xml:space="preserve"> Aymar Jean </w:t>
      </w:r>
      <w:r w:rsidRPr="000002DF">
        <w:rPr>
          <w:lang w:val="en-US"/>
        </w:rPr>
        <w:t xml:space="preserve">Christian, </w:t>
      </w:r>
      <w:r>
        <w:rPr>
          <w:lang w:val="en-US"/>
        </w:rPr>
        <w:t>‘</w:t>
      </w:r>
      <w:r w:rsidRPr="000002DF">
        <w:rPr>
          <w:lang w:val="en-US"/>
        </w:rPr>
        <w:t>Joe Swanberg, Intimacy, and the Digital Aesthetic</w:t>
      </w:r>
      <w:r>
        <w:rPr>
          <w:lang w:val="en-US"/>
        </w:rPr>
        <w:t>’</w:t>
      </w:r>
      <w:r w:rsidRPr="000002DF">
        <w:rPr>
          <w:lang w:val="en-US"/>
        </w:rPr>
        <w:t xml:space="preserve">, </w:t>
      </w:r>
      <w:r w:rsidRPr="000002DF">
        <w:rPr>
          <w:i/>
          <w:iCs/>
          <w:lang w:val="en-US"/>
        </w:rPr>
        <w:t xml:space="preserve">Cinema Journal, </w:t>
      </w:r>
      <w:r>
        <w:rPr>
          <w:lang w:val="en-US"/>
        </w:rPr>
        <w:t>50. 4, Summer, (2011) pp. 123.</w:t>
      </w:r>
    </w:p>
  </w:footnote>
  <w:footnote w:id="17">
    <w:p w14:paraId="37181B7C" w14:textId="77777777" w:rsidR="008114F9" w:rsidRPr="008458A8" w:rsidRDefault="008114F9" w:rsidP="008114F9">
      <w:pPr>
        <w:pStyle w:val="FootnoteText"/>
        <w:rPr>
          <w:lang w:val="en-US"/>
        </w:rPr>
      </w:pPr>
      <w:r>
        <w:rPr>
          <w:rStyle w:val="FootnoteReference"/>
        </w:rPr>
        <w:footnoteRef/>
      </w:r>
      <w:r>
        <w:t xml:space="preserve"> </w:t>
      </w:r>
      <w:r w:rsidRPr="008458A8">
        <w:t xml:space="preserve">Scotish comedian Brian Limond, who is behind the popular </w:t>
      </w:r>
      <w:r w:rsidRPr="008458A8">
        <w:rPr>
          <w:i/>
        </w:rPr>
        <w:t>Limmy’s Show</w:t>
      </w:r>
      <w:r w:rsidRPr="008458A8">
        <w:t xml:space="preserve"> on BBC Scotland, adapted similar elements in his work. The show featues many of the aesthetics, structures, and technical choices and limitations seen in the work of the videoblogging community. It is worth noting that Limond started his carreer posting videos to Vine and YouTube, and returned to YouTube once his show was cancelled. Interestingly, his half hour special from 2018, </w:t>
      </w:r>
      <w:r w:rsidRPr="008458A8">
        <w:rPr>
          <w:i/>
        </w:rPr>
        <w:t>Limmy’s Homemade Show</w:t>
      </w:r>
      <w:r w:rsidRPr="008458A8">
        <w:t>, was made self-made, using only ‘videoblogging’ tools and technology</w:t>
      </w:r>
      <w:r w:rsidRPr="008458A8">
        <w:rPr>
          <w:i/>
        </w:rPr>
        <w:t>.</w:t>
      </w:r>
    </w:p>
  </w:footnote>
  <w:footnote w:id="18">
    <w:p w14:paraId="32E33B31" w14:textId="77777777" w:rsidR="008114F9" w:rsidRPr="00B51E89" w:rsidRDefault="008114F9" w:rsidP="008114F9">
      <w:pPr>
        <w:pStyle w:val="FootnoteText"/>
        <w:rPr>
          <w:lang w:val="en-US"/>
        </w:rPr>
      </w:pPr>
      <w:r>
        <w:rPr>
          <w:rStyle w:val="FootnoteReference"/>
        </w:rPr>
        <w:footnoteRef/>
      </w:r>
      <w:r>
        <w:t xml:space="preserve"> </w:t>
      </w:r>
      <w:r>
        <w:rPr>
          <w:lang w:val="en-US"/>
        </w:rPr>
        <w:t xml:space="preserve">Gilles Deleuze </w:t>
      </w:r>
      <w:r w:rsidRPr="00B51E89">
        <w:rPr>
          <w:lang w:val="en-US"/>
        </w:rPr>
        <w:t xml:space="preserve">and </w:t>
      </w:r>
      <w:r>
        <w:rPr>
          <w:lang w:val="en-US"/>
        </w:rPr>
        <w:t xml:space="preserve">Felix </w:t>
      </w:r>
      <w:r w:rsidRPr="00B51E89">
        <w:rPr>
          <w:lang w:val="en-US"/>
        </w:rPr>
        <w:t xml:space="preserve">Guattari, </w:t>
      </w:r>
      <w:r w:rsidRPr="00B51E89">
        <w:rPr>
          <w:i/>
          <w:iCs/>
          <w:lang w:val="en-US"/>
        </w:rPr>
        <w:t>A Thousand Plateaus</w:t>
      </w:r>
      <w:r w:rsidRPr="00B51E89">
        <w:rPr>
          <w:lang w:val="en-US"/>
        </w:rPr>
        <w:t>, London: Continuum</w:t>
      </w:r>
      <w:r>
        <w:rPr>
          <w:lang w:val="en-US"/>
        </w:rPr>
        <w:t>, 2004, p. 191.</w:t>
      </w:r>
    </w:p>
  </w:footnote>
  <w:footnote w:id="19">
    <w:p w14:paraId="526283CB" w14:textId="77777777" w:rsidR="008114F9" w:rsidRPr="00F306CB" w:rsidRDefault="008114F9" w:rsidP="008114F9">
      <w:pPr>
        <w:pStyle w:val="FootnoteText"/>
        <w:rPr>
          <w:lang w:val="en-US"/>
        </w:rPr>
      </w:pPr>
      <w:r>
        <w:rPr>
          <w:rStyle w:val="FootnoteReference"/>
        </w:rPr>
        <w:footnoteRef/>
      </w:r>
      <w:r>
        <w:t xml:space="preserve"> </w:t>
      </w:r>
      <w:r>
        <w:rPr>
          <w:lang w:val="en-US"/>
        </w:rPr>
        <w:t xml:space="preserve">For an interesting critique of this, see Adam’s </w:t>
      </w:r>
      <w:r>
        <w:rPr>
          <w:i/>
          <w:lang w:val="en-US"/>
        </w:rPr>
        <w:t>video is fun of this computer website!</w:t>
      </w:r>
      <w:r>
        <w:rPr>
          <w:lang w:val="en-US"/>
        </w:rPr>
        <w:t xml:space="preserve"> which is edited to show various images of his face, from a medium-shot of him walking in the park, to close up of his drooling mouth. The video carries the caption ‘</w:t>
      </w:r>
      <w:r w:rsidRPr="00F306CB">
        <w:rPr>
          <w:lang w:val="en-US"/>
        </w:rPr>
        <w:t>I am big fan of Youtbue and Love to make vidoe of m</w:t>
      </w:r>
      <w:r>
        <w:rPr>
          <w:lang w:val="en-US"/>
        </w:rPr>
        <w:t>e walking in park and my face. </w:t>
      </w:r>
      <w:r w:rsidRPr="00F306CB">
        <w:rPr>
          <w:lang w:val="en-US"/>
        </w:rPr>
        <w:t>The Youtube is for all fun and people to me</w:t>
      </w:r>
      <w:r>
        <w:rPr>
          <w:lang w:val="en-US"/>
        </w:rPr>
        <w:t xml:space="preserve">’ (spelling mistakes in the original text, added as a deliberate critique of content on YouTube). </w:t>
      </w:r>
    </w:p>
  </w:footnote>
  <w:footnote w:id="20">
    <w:p w14:paraId="2866D70B" w14:textId="77777777" w:rsidR="008114F9" w:rsidRPr="00CC5E51" w:rsidRDefault="008114F9" w:rsidP="008114F9">
      <w:pPr>
        <w:pStyle w:val="FootnoteText"/>
        <w:rPr>
          <w:lang w:val="en-US"/>
        </w:rPr>
      </w:pPr>
      <w:r>
        <w:rPr>
          <w:rStyle w:val="FootnoteReference"/>
        </w:rPr>
        <w:footnoteRef/>
      </w:r>
      <w:r>
        <w:t xml:space="preserve"> </w:t>
      </w:r>
      <w:r w:rsidRPr="00CC5E51">
        <w:t>The Tumblr-based art project Webcam Tears features YouTube videos of people crying is another example.</w:t>
      </w:r>
    </w:p>
  </w:footnote>
  <w:footnote w:id="21">
    <w:p w14:paraId="0C5481BD" w14:textId="77777777" w:rsidR="008114F9" w:rsidRPr="00464284" w:rsidRDefault="008114F9" w:rsidP="008114F9">
      <w:pPr>
        <w:pStyle w:val="FootnoteText"/>
        <w:rPr>
          <w:lang w:val="en-US"/>
        </w:rPr>
      </w:pPr>
      <w:r>
        <w:rPr>
          <w:rStyle w:val="FootnoteReference"/>
        </w:rPr>
        <w:footnoteRef/>
      </w:r>
      <w:r>
        <w:t xml:space="preserve"> </w:t>
      </w:r>
      <w:r>
        <w:rPr>
          <w:lang w:val="en-US"/>
        </w:rPr>
        <w:t>Christian ‘</w:t>
      </w:r>
      <w:r w:rsidRPr="00464284">
        <w:rPr>
          <w:lang w:val="en-US"/>
        </w:rPr>
        <w:t>Joe Swanberg, Intimacy, and the Digital Aesthetic</w:t>
      </w:r>
      <w:r>
        <w:rPr>
          <w:lang w:val="en-US"/>
        </w:rPr>
        <w:t>’, p. 123.</w:t>
      </w:r>
      <w:r w:rsidRPr="00464284">
        <w:rPr>
          <w:lang w:val="en-US"/>
        </w:rPr>
        <w:t xml:space="preserve"> </w:t>
      </w:r>
    </w:p>
    <w:p w14:paraId="2101E0BE" w14:textId="77777777" w:rsidR="008114F9" w:rsidRPr="00464284" w:rsidRDefault="008114F9" w:rsidP="008114F9">
      <w:pPr>
        <w:pStyle w:val="FootnoteText"/>
        <w:rPr>
          <w:lang w:val="en-US"/>
        </w:rPr>
      </w:pPr>
    </w:p>
  </w:footnote>
  <w:footnote w:id="22">
    <w:p w14:paraId="60178B86" w14:textId="77777777" w:rsidR="008114F9" w:rsidRPr="00A027ED" w:rsidRDefault="008114F9" w:rsidP="008114F9">
      <w:pPr>
        <w:pStyle w:val="FootnoteText"/>
        <w:rPr>
          <w:lang w:val="en-US"/>
        </w:rPr>
      </w:pPr>
      <w:r>
        <w:rPr>
          <w:rStyle w:val="FootnoteReference"/>
        </w:rPr>
        <w:footnoteRef/>
      </w:r>
      <w:r>
        <w:t xml:space="preserve"> </w:t>
      </w:r>
      <w:r>
        <w:rPr>
          <w:lang w:val="en-US"/>
        </w:rPr>
        <w:t xml:space="preserve">Patricia </w:t>
      </w:r>
      <w:r w:rsidRPr="00A027ED">
        <w:rPr>
          <w:lang w:val="en-US"/>
        </w:rPr>
        <w:t>Lange</w:t>
      </w:r>
      <w:r>
        <w:rPr>
          <w:lang w:val="en-US"/>
        </w:rPr>
        <w:t>, ‘</w:t>
      </w:r>
      <w:r w:rsidRPr="00A027ED">
        <w:rPr>
          <w:lang w:val="en-US"/>
        </w:rPr>
        <w:t>Publicly Private and Privately Public: Social Networking on YouTube</w:t>
      </w:r>
      <w:r>
        <w:rPr>
          <w:lang w:val="en-US"/>
        </w:rPr>
        <w:t>’</w:t>
      </w:r>
      <w:r w:rsidRPr="00A027ED">
        <w:rPr>
          <w:lang w:val="en-US"/>
        </w:rPr>
        <w:t xml:space="preserve">, </w:t>
      </w:r>
      <w:r w:rsidRPr="00A027ED">
        <w:rPr>
          <w:i/>
          <w:iCs/>
          <w:lang w:val="en-US"/>
        </w:rPr>
        <w:t xml:space="preserve">Journal of Computer-Mediated Communication, </w:t>
      </w:r>
      <w:r w:rsidRPr="00A027ED">
        <w:rPr>
          <w:lang w:val="en-US"/>
        </w:rPr>
        <w:t xml:space="preserve">13, </w:t>
      </w:r>
      <w:r>
        <w:rPr>
          <w:lang w:val="en-US"/>
        </w:rPr>
        <w:t xml:space="preserve">(2008): </w:t>
      </w:r>
      <w:r w:rsidRPr="00A027ED">
        <w:rPr>
          <w:lang w:val="en-US"/>
        </w:rPr>
        <w:t>p. 3</w:t>
      </w:r>
      <w:r>
        <w:rPr>
          <w:lang w:val="en-US"/>
        </w:rPr>
        <w:t>72.</w:t>
      </w:r>
      <w:r w:rsidRPr="00A027ED">
        <w:rPr>
          <w:lang w:val="en-US"/>
        </w:rPr>
        <w:t xml:space="preserve"> </w:t>
      </w:r>
    </w:p>
  </w:footnote>
  <w:footnote w:id="23">
    <w:p w14:paraId="02507DDB" w14:textId="77777777" w:rsidR="008114F9" w:rsidRPr="001016FD" w:rsidRDefault="008114F9" w:rsidP="008114F9">
      <w:pPr>
        <w:pStyle w:val="FootnoteText"/>
        <w:rPr>
          <w:lang w:val="en-US"/>
        </w:rPr>
      </w:pPr>
      <w:r>
        <w:rPr>
          <w:rStyle w:val="FootnoteReference"/>
        </w:rPr>
        <w:footnoteRef/>
      </w:r>
      <w:r>
        <w:t xml:space="preserve"> </w:t>
      </w:r>
      <w:r>
        <w:rPr>
          <w:lang w:val="en-US"/>
        </w:rPr>
        <w:t xml:space="preserve">Ryanne Hodson and Michael Verdi, </w:t>
      </w:r>
      <w:r w:rsidRPr="00453EAA">
        <w:rPr>
          <w:i/>
          <w:lang w:val="en-US"/>
        </w:rPr>
        <w:t>Secrets of Videoblogging</w:t>
      </w:r>
      <w:r>
        <w:rPr>
          <w:lang w:val="en-US"/>
        </w:rPr>
        <w:t>, Berkeley: PeachPit Press, 2006.</w:t>
      </w:r>
    </w:p>
  </w:footnote>
  <w:footnote w:id="24">
    <w:p w14:paraId="64F8FCCB" w14:textId="77777777" w:rsidR="008114F9" w:rsidRPr="001D196D" w:rsidRDefault="008114F9" w:rsidP="008114F9">
      <w:pPr>
        <w:pStyle w:val="FootnoteText"/>
        <w:rPr>
          <w:lang w:val="en-US"/>
        </w:rPr>
      </w:pPr>
      <w:r>
        <w:rPr>
          <w:rStyle w:val="FootnoteReference"/>
        </w:rPr>
        <w:footnoteRef/>
      </w:r>
      <w:r>
        <w:t xml:space="preserve"> Jay </w:t>
      </w:r>
      <w:r>
        <w:rPr>
          <w:lang w:val="en-US"/>
        </w:rPr>
        <w:t xml:space="preserve">Dedman </w:t>
      </w:r>
      <w:r w:rsidRPr="001D196D">
        <w:rPr>
          <w:lang w:val="en-US"/>
        </w:rPr>
        <w:t xml:space="preserve">and </w:t>
      </w:r>
      <w:r>
        <w:rPr>
          <w:lang w:val="en-US"/>
        </w:rPr>
        <w:t xml:space="preserve">Joshua Paul, </w:t>
      </w:r>
      <w:r w:rsidRPr="001D196D">
        <w:rPr>
          <w:i/>
          <w:iCs/>
          <w:lang w:val="en-US"/>
        </w:rPr>
        <w:t>Videoblogging</w:t>
      </w:r>
      <w:r w:rsidRPr="001D196D">
        <w:rPr>
          <w:lang w:val="en-US"/>
        </w:rPr>
        <w:t>, Indianapolis: Wiley Publishing</w:t>
      </w:r>
      <w:r>
        <w:rPr>
          <w:lang w:val="en-US"/>
        </w:rPr>
        <w:t>, 2006, p. 46</w:t>
      </w:r>
      <w:r w:rsidRPr="001D196D">
        <w:rPr>
          <w:lang w:val="en-US"/>
        </w:rPr>
        <w:t xml:space="preserve">. </w:t>
      </w:r>
    </w:p>
  </w:footnote>
  <w:footnote w:id="25">
    <w:p w14:paraId="3F06E778" w14:textId="77777777" w:rsidR="008114F9" w:rsidRPr="00444913" w:rsidRDefault="008114F9" w:rsidP="008114F9">
      <w:pPr>
        <w:pStyle w:val="FootnoteText"/>
      </w:pPr>
      <w:r>
        <w:rPr>
          <w:rStyle w:val="FootnoteReference"/>
        </w:rPr>
        <w:footnoteRef/>
      </w:r>
      <w:r>
        <w:t xml:space="preserve"> Will </w:t>
      </w:r>
      <w:r w:rsidRPr="001D196D">
        <w:rPr>
          <w:lang w:val="en-US"/>
        </w:rPr>
        <w:t xml:space="preserve">Luers, </w:t>
      </w:r>
      <w:r>
        <w:rPr>
          <w:lang w:val="en-US"/>
        </w:rPr>
        <w:t>‘</w:t>
      </w:r>
      <w:r w:rsidRPr="001D196D">
        <w:rPr>
          <w:lang w:val="en-US"/>
        </w:rPr>
        <w:t>Cinema Without Show Business: a Poetics of Vlogging</w:t>
      </w:r>
      <w:r>
        <w:rPr>
          <w:lang w:val="en-US"/>
        </w:rPr>
        <w:t xml:space="preserve">’, </w:t>
      </w:r>
      <w:r w:rsidRPr="00453EAA">
        <w:rPr>
          <w:i/>
          <w:iCs/>
        </w:rPr>
        <w:t>Post Identity</w:t>
      </w:r>
      <w:r w:rsidRPr="00453EAA">
        <w:t> 5.1 (2007).</w:t>
      </w:r>
    </w:p>
  </w:footnote>
  <w:footnote w:id="26">
    <w:p w14:paraId="06EAAA68" w14:textId="77777777" w:rsidR="008114F9" w:rsidRPr="00561B7A" w:rsidRDefault="008114F9" w:rsidP="008114F9">
      <w:pPr>
        <w:pStyle w:val="FootnoteText"/>
        <w:rPr>
          <w:lang w:val="en-US"/>
        </w:rPr>
      </w:pPr>
      <w:r>
        <w:rPr>
          <w:rStyle w:val="FootnoteReference"/>
        </w:rPr>
        <w:footnoteRef/>
      </w:r>
      <w:r>
        <w:t xml:space="preserve"> </w:t>
      </w:r>
      <w:r w:rsidRPr="001D32FC">
        <w:rPr>
          <w:i/>
          <w:lang w:val="en-US"/>
        </w:rPr>
        <w:t>V-blog conversation</w:t>
      </w:r>
      <w:r>
        <w:rPr>
          <w:lang w:val="en-US"/>
        </w:rPr>
        <w:t xml:space="preserve">, transcript. </w:t>
      </w:r>
    </w:p>
  </w:footnote>
  <w:footnote w:id="27">
    <w:p w14:paraId="73981A04" w14:textId="77777777" w:rsidR="008114F9" w:rsidRPr="00561B7A" w:rsidRDefault="008114F9" w:rsidP="008114F9">
      <w:pPr>
        <w:pStyle w:val="FootnoteText"/>
        <w:rPr>
          <w:lang w:val="en-US"/>
        </w:rPr>
      </w:pPr>
      <w:r>
        <w:rPr>
          <w:rStyle w:val="FootnoteReference"/>
        </w:rPr>
        <w:footnoteRef/>
      </w:r>
      <w:r>
        <w:t xml:space="preserve"> </w:t>
      </w:r>
      <w:r w:rsidRPr="001D32FC">
        <w:rPr>
          <w:i/>
          <w:lang w:val="en-US"/>
        </w:rPr>
        <w:t>V-blog conversation</w:t>
      </w:r>
      <w:r>
        <w:rPr>
          <w:lang w:val="en-US"/>
        </w:rPr>
        <w:t>, transcript.</w:t>
      </w:r>
    </w:p>
  </w:footnote>
  <w:footnote w:id="28">
    <w:p w14:paraId="2D2AFB2C" w14:textId="77777777" w:rsidR="008114F9" w:rsidRPr="001D196D" w:rsidRDefault="008114F9" w:rsidP="008114F9">
      <w:pPr>
        <w:pStyle w:val="FootnoteText"/>
        <w:rPr>
          <w:lang w:val="en-US"/>
        </w:rPr>
      </w:pPr>
      <w:r>
        <w:rPr>
          <w:rStyle w:val="FootnoteReference"/>
        </w:rPr>
        <w:footnoteRef/>
      </w:r>
      <w:r>
        <w:t xml:space="preserve"> </w:t>
      </w:r>
      <w:r>
        <w:rPr>
          <w:lang w:val="en-US"/>
        </w:rPr>
        <w:t xml:space="preserve">André </w:t>
      </w:r>
      <w:r w:rsidRPr="001D196D">
        <w:rPr>
          <w:lang w:val="en-US"/>
        </w:rPr>
        <w:t xml:space="preserve">Bazin, </w:t>
      </w:r>
      <w:r>
        <w:rPr>
          <w:lang w:val="en-US"/>
        </w:rPr>
        <w:t>‘</w:t>
      </w:r>
      <w:r w:rsidRPr="001D196D">
        <w:rPr>
          <w:lang w:val="en-US"/>
        </w:rPr>
        <w:t>The Ontology of the Photographic Image</w:t>
      </w:r>
      <w:r>
        <w:rPr>
          <w:lang w:val="en-US"/>
        </w:rPr>
        <w:t>’</w:t>
      </w:r>
      <w:r w:rsidRPr="001D196D">
        <w:rPr>
          <w:lang w:val="en-US"/>
        </w:rPr>
        <w:t xml:space="preserve">, in </w:t>
      </w:r>
      <w:r w:rsidRPr="001D196D">
        <w:rPr>
          <w:i/>
          <w:iCs/>
          <w:lang w:val="en-US"/>
        </w:rPr>
        <w:t xml:space="preserve">What is cinema? </w:t>
      </w:r>
      <w:r>
        <w:rPr>
          <w:lang w:val="en-US"/>
        </w:rPr>
        <w:t xml:space="preserve">Vol </w:t>
      </w:r>
      <w:r w:rsidRPr="001D196D">
        <w:rPr>
          <w:lang w:val="en-US"/>
        </w:rPr>
        <w:t>1, Berkley and Los Angeles: University of California Press</w:t>
      </w:r>
      <w:r>
        <w:rPr>
          <w:lang w:val="en-US"/>
        </w:rPr>
        <w:t>, 1967</w:t>
      </w:r>
      <w:r w:rsidRPr="001D196D">
        <w:rPr>
          <w:lang w:val="en-US"/>
        </w:rPr>
        <w:t xml:space="preserve">. </w:t>
      </w:r>
    </w:p>
  </w:footnote>
  <w:footnote w:id="29">
    <w:p w14:paraId="64F29A3A" w14:textId="77777777" w:rsidR="008114F9" w:rsidRPr="00234B4C" w:rsidRDefault="008114F9" w:rsidP="008114F9">
      <w:pPr>
        <w:pStyle w:val="FootnoteText"/>
        <w:rPr>
          <w:lang w:val="en-US"/>
        </w:rPr>
      </w:pPr>
      <w:r>
        <w:rPr>
          <w:rStyle w:val="FootnoteReference"/>
        </w:rPr>
        <w:footnoteRef/>
      </w:r>
      <w:r>
        <w:t xml:space="preserve"> Richard </w:t>
      </w:r>
      <w:r w:rsidRPr="001D196D">
        <w:rPr>
          <w:lang w:val="en-US"/>
        </w:rPr>
        <w:t xml:space="preserve">Brody, </w:t>
      </w:r>
      <w:r w:rsidRPr="00453EAA">
        <w:rPr>
          <w:i/>
          <w:lang w:val="en-US"/>
        </w:rPr>
        <w:t>Everything is Cinema. The Working Life of Jean-Luc Godard</w:t>
      </w:r>
      <w:r w:rsidRPr="001D196D">
        <w:rPr>
          <w:lang w:val="en-US"/>
        </w:rPr>
        <w:t>, London: Faber and Faber</w:t>
      </w:r>
      <w:r>
        <w:rPr>
          <w:lang w:val="en-US"/>
        </w:rPr>
        <w:t>, 2008, p. 14</w:t>
      </w:r>
      <w:r w:rsidRPr="001D196D">
        <w:rPr>
          <w:lang w:val="en-US"/>
        </w:rPr>
        <w:t xml:space="preserve">. </w:t>
      </w:r>
    </w:p>
  </w:footnote>
  <w:footnote w:id="30">
    <w:p w14:paraId="4A139BB4" w14:textId="77777777" w:rsidR="008114F9" w:rsidRPr="001D196D" w:rsidRDefault="008114F9" w:rsidP="008114F9">
      <w:pPr>
        <w:pStyle w:val="FootnoteText"/>
        <w:rPr>
          <w:lang w:val="en-US"/>
        </w:rPr>
      </w:pPr>
      <w:r>
        <w:rPr>
          <w:rStyle w:val="FootnoteReference"/>
        </w:rPr>
        <w:footnoteRef/>
      </w:r>
      <w:r>
        <w:t xml:space="preserve"> </w:t>
      </w:r>
      <w:r>
        <w:rPr>
          <w:lang w:val="en-US"/>
        </w:rPr>
        <w:t>Bazin,</w:t>
      </w:r>
      <w:r w:rsidRPr="001D196D">
        <w:rPr>
          <w:lang w:val="en-US"/>
        </w:rPr>
        <w:t xml:space="preserve"> </w:t>
      </w:r>
      <w:r>
        <w:rPr>
          <w:lang w:val="en-US"/>
        </w:rPr>
        <w:t>‘</w:t>
      </w:r>
      <w:r w:rsidRPr="001D196D">
        <w:rPr>
          <w:lang w:val="en-US"/>
        </w:rPr>
        <w:t>The Ontology of the Photographic Image</w:t>
      </w:r>
      <w:r>
        <w:rPr>
          <w:lang w:val="en-US"/>
        </w:rPr>
        <w:t>’ p. 409.</w:t>
      </w:r>
    </w:p>
  </w:footnote>
  <w:footnote w:id="31">
    <w:p w14:paraId="6D493329" w14:textId="77777777" w:rsidR="008114F9" w:rsidRPr="00D15912" w:rsidRDefault="008114F9" w:rsidP="008114F9">
      <w:pPr>
        <w:pStyle w:val="FootnoteText"/>
        <w:rPr>
          <w:lang w:val="en-US"/>
        </w:rPr>
      </w:pPr>
      <w:r>
        <w:rPr>
          <w:rStyle w:val="FootnoteReference"/>
        </w:rPr>
        <w:footnoteRef/>
      </w:r>
      <w:r>
        <w:t xml:space="preserve"> Robrecht </w:t>
      </w:r>
      <w:r w:rsidRPr="00D15912">
        <w:rPr>
          <w:lang w:val="en-US"/>
        </w:rPr>
        <w:t xml:space="preserve">Vanderbeeken, </w:t>
      </w:r>
      <w:r>
        <w:rPr>
          <w:lang w:val="en-US"/>
        </w:rPr>
        <w:t>‘</w:t>
      </w:r>
      <w:r w:rsidRPr="00D15912">
        <w:rPr>
          <w:lang w:val="en-US"/>
        </w:rPr>
        <w:t>Web Video and the Screen as a Mediator and Generator of Reality</w:t>
      </w:r>
      <w:r>
        <w:rPr>
          <w:lang w:val="en-US"/>
        </w:rPr>
        <w:t>’</w:t>
      </w:r>
      <w:r w:rsidRPr="00D15912">
        <w:rPr>
          <w:lang w:val="en-US"/>
        </w:rPr>
        <w:t xml:space="preserve">, in </w:t>
      </w:r>
      <w:r>
        <w:rPr>
          <w:lang w:val="en-US"/>
        </w:rPr>
        <w:t xml:space="preserve">Geert </w:t>
      </w:r>
      <w:r w:rsidRPr="00D15912">
        <w:rPr>
          <w:lang w:val="en-US"/>
        </w:rPr>
        <w:t xml:space="preserve">Lovink and </w:t>
      </w:r>
      <w:r>
        <w:rPr>
          <w:lang w:val="en-US"/>
        </w:rPr>
        <w:t xml:space="preserve">Rachel </w:t>
      </w:r>
      <w:r w:rsidRPr="00D15912">
        <w:rPr>
          <w:lang w:val="en-US"/>
        </w:rPr>
        <w:t xml:space="preserve">Somers Miles, (Eds) </w:t>
      </w:r>
      <w:r w:rsidRPr="00D15912">
        <w:rPr>
          <w:i/>
          <w:iCs/>
          <w:lang w:val="en-US"/>
        </w:rPr>
        <w:t>Video Vortex Reader II: Moving Images Beyond YouTube</w:t>
      </w:r>
      <w:r w:rsidRPr="00D15912">
        <w:rPr>
          <w:lang w:val="en-US"/>
        </w:rPr>
        <w:t xml:space="preserve">, Amsterdam: </w:t>
      </w:r>
      <w:r>
        <w:rPr>
          <w:lang w:val="en-US"/>
        </w:rPr>
        <w:t>Institute for Networked Cultures, 2011, p. 40.</w:t>
      </w:r>
    </w:p>
  </w:footnote>
  <w:footnote w:id="32">
    <w:p w14:paraId="2C3CA5E1" w14:textId="77777777" w:rsidR="008114F9" w:rsidRPr="00EE2655" w:rsidRDefault="008114F9" w:rsidP="008114F9">
      <w:pPr>
        <w:pStyle w:val="FootnoteText"/>
        <w:rPr>
          <w:lang w:val="en-US"/>
        </w:rPr>
      </w:pPr>
      <w:r>
        <w:rPr>
          <w:rStyle w:val="FootnoteReference"/>
        </w:rPr>
        <w:footnoteRef/>
      </w:r>
      <w:r>
        <w:t xml:space="preserve"> </w:t>
      </w:r>
      <w:r w:rsidRPr="00EE2655">
        <w:rPr>
          <w:i/>
        </w:rPr>
        <w:t>Excited</w:t>
      </w:r>
      <w:r w:rsidRPr="00EE2655">
        <w:t>, transcript</w:t>
      </w:r>
      <w:r>
        <w:t>.</w:t>
      </w:r>
    </w:p>
  </w:footnote>
  <w:footnote w:id="33">
    <w:p w14:paraId="2DB4777D" w14:textId="77777777" w:rsidR="008114F9" w:rsidRDefault="008114F9" w:rsidP="008114F9">
      <w:pPr>
        <w:pStyle w:val="FootnoteText"/>
      </w:pPr>
      <w:r>
        <w:rPr>
          <w:rStyle w:val="FootnoteReference"/>
        </w:rPr>
        <w:footnoteRef/>
      </w:r>
      <w:r>
        <w:t xml:space="preserve"> Not once in his entire archive could I find a video of him pointing the camera at himself. Additionally, when footage emerged from the videoblogging film festival</w:t>
      </w:r>
      <w:r w:rsidRPr="00164EA0">
        <w:rPr>
          <w:i/>
        </w:rPr>
        <w:t xml:space="preserve"> Pixelodeon</w:t>
      </w:r>
      <w:r>
        <w:t xml:space="preserve">, he either shied away from being filmed, or requested that his face be blurred out. Amusingly, within the community, a cut out photo of the American Actor Yul Brynner was often pasted over Liss’ face in photos as a joke. </w:t>
      </w:r>
    </w:p>
  </w:footnote>
  <w:footnote w:id="34">
    <w:p w14:paraId="7F58CC93" w14:textId="77777777" w:rsidR="008114F9" w:rsidRPr="00E87A66" w:rsidRDefault="008114F9" w:rsidP="008114F9">
      <w:pPr>
        <w:pStyle w:val="FootnoteText"/>
        <w:rPr>
          <w:lang w:val="en-US"/>
        </w:rPr>
      </w:pPr>
      <w:r>
        <w:rPr>
          <w:rStyle w:val="FootnoteReference"/>
        </w:rPr>
        <w:footnoteRef/>
      </w:r>
      <w:r>
        <w:t xml:space="preserve"> </w:t>
      </w:r>
      <w:r w:rsidRPr="00E87A66">
        <w:rPr>
          <w:bCs/>
          <w:lang w:val="en-US"/>
        </w:rPr>
        <w:t>Campanelli</w:t>
      </w:r>
      <w:r>
        <w:rPr>
          <w:b/>
          <w:bCs/>
          <w:lang w:val="en-US"/>
        </w:rPr>
        <w:t>, ‘</w:t>
      </w:r>
      <w:r w:rsidRPr="00E87A66">
        <w:rPr>
          <w:lang w:val="en-US"/>
        </w:rPr>
        <w:t>The DivX Experience</w:t>
      </w:r>
      <w:r>
        <w:rPr>
          <w:lang w:val="en-US"/>
        </w:rPr>
        <w:t>’, p. 52.</w:t>
      </w:r>
    </w:p>
  </w:footnote>
  <w:footnote w:id="35">
    <w:p w14:paraId="0CAD1F43" w14:textId="77777777" w:rsidR="008114F9" w:rsidRPr="008A3F63" w:rsidRDefault="008114F9" w:rsidP="008114F9">
      <w:pPr>
        <w:pStyle w:val="FootnoteText"/>
      </w:pPr>
      <w:r>
        <w:rPr>
          <w:rStyle w:val="FootnoteReference"/>
        </w:rPr>
        <w:footnoteRef/>
      </w:r>
      <w:r>
        <w:t xml:space="preserve"> </w:t>
      </w:r>
      <w:r w:rsidRPr="008A573E">
        <w:rPr>
          <w:lang w:val="en-US"/>
        </w:rPr>
        <w:t xml:space="preserve">Newman, </w:t>
      </w:r>
      <w:r>
        <w:rPr>
          <w:lang w:val="en-US"/>
        </w:rPr>
        <w:t>‘</w:t>
      </w:r>
      <w:r w:rsidRPr="008A573E">
        <w:rPr>
          <w:lang w:val="en-US"/>
        </w:rPr>
        <w:t>Ze Frank and the poetics of Web video</w:t>
      </w:r>
      <w:r>
        <w:rPr>
          <w:lang w:val="en-US"/>
        </w:rPr>
        <w:t>’.</w:t>
      </w:r>
      <w:r w:rsidRPr="008A573E">
        <w:rPr>
          <w:lang w:val="en-US"/>
        </w:rPr>
        <w:t xml:space="preserve"> </w:t>
      </w:r>
      <w:r>
        <w:t xml:space="preserve">‘Frank’ here refers to American comedian and ‘videoblogging pioneer’ Ze Frank, who ran a videoblog </w:t>
      </w:r>
      <w:r w:rsidRPr="008A3F63">
        <w:rPr>
          <w:i/>
        </w:rPr>
        <w:t>The Show with</w:t>
      </w:r>
      <w:r>
        <w:t xml:space="preserve"> </w:t>
      </w:r>
      <w:r>
        <w:rPr>
          <w:i/>
        </w:rPr>
        <w:t>Ze Frank</w:t>
      </w:r>
      <w:r>
        <w:t xml:space="preserve"> every day for a year, between March 2006 and March 2007. Frank is a professional comedian who was not a member of the videoblogging community. Consequently, he does not feature heavily as part of this book.  </w:t>
      </w:r>
    </w:p>
  </w:footnote>
  <w:footnote w:id="36">
    <w:p w14:paraId="68950A8E" w14:textId="77777777" w:rsidR="008114F9" w:rsidRPr="00357CC7" w:rsidRDefault="008114F9" w:rsidP="008114F9">
      <w:pPr>
        <w:pStyle w:val="FootnoteText"/>
        <w:rPr>
          <w:lang w:val="en-US"/>
        </w:rPr>
      </w:pPr>
      <w:r>
        <w:rPr>
          <w:rStyle w:val="FootnoteReference"/>
        </w:rPr>
        <w:footnoteRef/>
      </w:r>
      <w:r>
        <w:t xml:space="preserve"> Dominic </w:t>
      </w:r>
      <w:r>
        <w:rPr>
          <w:lang w:val="en-US"/>
        </w:rPr>
        <w:t>Pettman, ‘</w:t>
      </w:r>
      <w:r w:rsidRPr="00357CC7">
        <w:rPr>
          <w:lang w:val="en-US"/>
        </w:rPr>
        <w:t>Pavlov’s Podcast: The Acousmatic Voice in the Age of MP3s</w:t>
      </w:r>
      <w:r>
        <w:rPr>
          <w:lang w:val="en-US"/>
        </w:rPr>
        <w:t>’</w:t>
      </w:r>
      <w:r w:rsidRPr="00357CC7">
        <w:rPr>
          <w:lang w:val="en-US"/>
        </w:rPr>
        <w:t xml:space="preserve">, in </w:t>
      </w:r>
      <w:r>
        <w:rPr>
          <w:lang w:val="en-US"/>
        </w:rPr>
        <w:t>Rey Chow</w:t>
      </w:r>
      <w:r w:rsidRPr="00357CC7">
        <w:rPr>
          <w:lang w:val="en-US"/>
        </w:rPr>
        <w:t xml:space="preserve"> and </w:t>
      </w:r>
      <w:r>
        <w:rPr>
          <w:lang w:val="en-US"/>
        </w:rPr>
        <w:t xml:space="preserve">James </w:t>
      </w:r>
      <w:r w:rsidRPr="00357CC7">
        <w:rPr>
          <w:lang w:val="en-US"/>
        </w:rPr>
        <w:t>Steintrager (Ed</w:t>
      </w:r>
      <w:r>
        <w:rPr>
          <w:lang w:val="en-US"/>
        </w:rPr>
        <w:t>s</w:t>
      </w:r>
      <w:r w:rsidRPr="00357CC7">
        <w:rPr>
          <w:lang w:val="en-US"/>
        </w:rPr>
        <w:t xml:space="preserve">) </w:t>
      </w:r>
      <w:r w:rsidRPr="00357CC7">
        <w:rPr>
          <w:i/>
          <w:iCs/>
          <w:lang w:val="en-US"/>
        </w:rPr>
        <w:t xml:space="preserve">Differences. A Journal of Feminist Cultural Studies, </w:t>
      </w:r>
      <w:r>
        <w:rPr>
          <w:lang w:val="en-US"/>
        </w:rPr>
        <w:t>22. 2&amp;</w:t>
      </w:r>
      <w:r w:rsidRPr="00357CC7">
        <w:rPr>
          <w:lang w:val="en-US"/>
        </w:rPr>
        <w:t>3</w:t>
      </w:r>
      <w:r>
        <w:rPr>
          <w:lang w:val="en-US"/>
        </w:rPr>
        <w:t xml:space="preserve"> </w:t>
      </w:r>
      <w:r w:rsidRPr="00357CC7">
        <w:rPr>
          <w:lang w:val="en-US"/>
        </w:rPr>
        <w:t xml:space="preserve">(2011). </w:t>
      </w:r>
    </w:p>
  </w:footnote>
  <w:footnote w:id="37">
    <w:p w14:paraId="38C2D2C9" w14:textId="77777777" w:rsidR="008114F9" w:rsidRPr="003A678C" w:rsidRDefault="008114F9" w:rsidP="008114F9">
      <w:pPr>
        <w:pStyle w:val="FootnoteText"/>
        <w:rPr>
          <w:lang w:val="en-US"/>
        </w:rPr>
      </w:pPr>
      <w:r>
        <w:rPr>
          <w:rStyle w:val="FootnoteReference"/>
        </w:rPr>
        <w:footnoteRef/>
      </w:r>
      <w:r>
        <w:t xml:space="preserve"> Ray </w:t>
      </w:r>
      <w:r>
        <w:rPr>
          <w:lang w:val="en-US"/>
        </w:rPr>
        <w:t xml:space="preserve">Chow </w:t>
      </w:r>
      <w:r w:rsidRPr="00C70081">
        <w:rPr>
          <w:lang w:val="en-US"/>
        </w:rPr>
        <w:t xml:space="preserve">and </w:t>
      </w:r>
      <w:r>
        <w:rPr>
          <w:lang w:val="en-US"/>
        </w:rPr>
        <w:t xml:space="preserve">James A. </w:t>
      </w:r>
      <w:r w:rsidRPr="00C70081">
        <w:rPr>
          <w:lang w:val="en-US"/>
        </w:rPr>
        <w:t xml:space="preserve">Steintrager, </w:t>
      </w:r>
      <w:r>
        <w:rPr>
          <w:lang w:val="en-US"/>
        </w:rPr>
        <w:t>‘</w:t>
      </w:r>
      <w:r w:rsidRPr="00C70081">
        <w:rPr>
          <w:bCs/>
        </w:rPr>
        <w:t>In Pursuit of the Object of Sound</w:t>
      </w:r>
      <w:r>
        <w:rPr>
          <w:bCs/>
        </w:rPr>
        <w:t>’</w:t>
      </w:r>
      <w:r w:rsidRPr="00C70081">
        <w:rPr>
          <w:i/>
          <w:iCs/>
          <w:lang w:val="en-US"/>
        </w:rPr>
        <w:t xml:space="preserve"> Differences. A Journal of Feminist Cultural Studies, </w:t>
      </w:r>
      <w:r>
        <w:rPr>
          <w:lang w:val="en-US"/>
        </w:rPr>
        <w:t xml:space="preserve">2.2/3 (2011), p. 2. </w:t>
      </w:r>
    </w:p>
  </w:footnote>
  <w:footnote w:id="38">
    <w:p w14:paraId="251D43C2" w14:textId="77777777" w:rsidR="008114F9" w:rsidRPr="008A573E" w:rsidRDefault="008114F9" w:rsidP="008114F9">
      <w:pPr>
        <w:pStyle w:val="FootnoteText"/>
        <w:rPr>
          <w:lang w:val="en-US"/>
        </w:rPr>
      </w:pPr>
      <w:r>
        <w:rPr>
          <w:rStyle w:val="FootnoteReference"/>
        </w:rPr>
        <w:footnoteRef/>
      </w:r>
      <w:r>
        <w:t xml:space="preserve"> </w:t>
      </w:r>
      <w:r w:rsidRPr="008A573E">
        <w:rPr>
          <w:lang w:val="en-US"/>
        </w:rPr>
        <w:t xml:space="preserve">Newman, </w:t>
      </w:r>
      <w:r>
        <w:rPr>
          <w:lang w:val="en-US"/>
        </w:rPr>
        <w:t>‘</w:t>
      </w:r>
      <w:r w:rsidRPr="008A573E">
        <w:rPr>
          <w:lang w:val="en-US"/>
        </w:rPr>
        <w:t>Ze Frank and the poetics of Web video</w:t>
      </w:r>
      <w:r>
        <w:rPr>
          <w:lang w:val="en-US"/>
        </w:rPr>
        <w:t>’ p. 142</w:t>
      </w:r>
      <w:r w:rsidRPr="008A573E">
        <w:rPr>
          <w:lang w:val="en-US"/>
        </w:rPr>
        <w:t xml:space="preserve">. </w:t>
      </w:r>
    </w:p>
  </w:footnote>
  <w:footnote w:id="39">
    <w:p w14:paraId="6EBD420A" w14:textId="77777777" w:rsidR="008114F9" w:rsidRPr="003B3461" w:rsidRDefault="008114F9" w:rsidP="008114F9">
      <w:pPr>
        <w:pStyle w:val="FootnoteText"/>
        <w:rPr>
          <w:lang w:val="en-US"/>
        </w:rPr>
      </w:pPr>
      <w:r>
        <w:rPr>
          <w:rStyle w:val="FootnoteReference"/>
        </w:rPr>
        <w:footnoteRef/>
      </w:r>
      <w:r>
        <w:t xml:space="preserve"> </w:t>
      </w:r>
      <w:r>
        <w:rPr>
          <w:i/>
          <w:lang w:val="en-US"/>
        </w:rPr>
        <w:t>Theory: Practice</w:t>
      </w:r>
      <w:r>
        <w:rPr>
          <w:lang w:val="en-US"/>
        </w:rPr>
        <w:t xml:space="preserve">, transcript. </w:t>
      </w:r>
    </w:p>
  </w:footnote>
  <w:footnote w:id="40">
    <w:p w14:paraId="6D9B6E4B" w14:textId="77777777" w:rsidR="008114F9" w:rsidRPr="00FA79A4" w:rsidRDefault="008114F9" w:rsidP="008114F9">
      <w:pPr>
        <w:pStyle w:val="FootnoteText"/>
        <w:rPr>
          <w:lang w:val="en-US"/>
        </w:rPr>
      </w:pPr>
      <w:r>
        <w:rPr>
          <w:rStyle w:val="FootnoteReference"/>
        </w:rPr>
        <w:footnoteRef/>
      </w:r>
      <w:r>
        <w:t xml:space="preserve"> </w:t>
      </w:r>
      <w:r>
        <w:rPr>
          <w:lang w:val="en-US"/>
        </w:rPr>
        <w:t>Luers, ‘</w:t>
      </w:r>
      <w:r w:rsidRPr="00FA79A4">
        <w:rPr>
          <w:lang w:val="en-US"/>
        </w:rPr>
        <w:t>Cinema Without Show Business: a Poetics of Vlogging</w:t>
      </w:r>
      <w:r>
        <w:rPr>
          <w:lang w:val="en-US"/>
        </w:rPr>
        <w:t>’</w:t>
      </w:r>
    </w:p>
  </w:footnote>
  <w:footnote w:id="41">
    <w:p w14:paraId="7EE32C67" w14:textId="77777777" w:rsidR="008114F9" w:rsidRPr="00262E71" w:rsidRDefault="008114F9" w:rsidP="008114F9">
      <w:pPr>
        <w:pStyle w:val="FootnoteText"/>
        <w:rPr>
          <w:lang w:val="en-US"/>
        </w:rPr>
      </w:pPr>
      <w:r>
        <w:rPr>
          <w:rStyle w:val="FootnoteReference"/>
        </w:rPr>
        <w:footnoteRef/>
      </w:r>
      <w:r>
        <w:t xml:space="preserve"> </w:t>
      </w:r>
      <w:r>
        <w:rPr>
          <w:lang w:val="en-US"/>
        </w:rPr>
        <w:t xml:space="preserve">Although Falla and Ximena made their videos together, Falla was the main videoblogger who did most of the shooting and editing. It was also him I interviewed, so unless indicated otherwise, it is his voice that is heard here. </w:t>
      </w:r>
    </w:p>
  </w:footnote>
  <w:footnote w:id="42">
    <w:p w14:paraId="6C2B60AE" w14:textId="77777777" w:rsidR="008114F9" w:rsidRPr="008A573E" w:rsidRDefault="008114F9" w:rsidP="008114F9">
      <w:pPr>
        <w:pStyle w:val="FootnoteText"/>
        <w:rPr>
          <w:lang w:val="en-US"/>
        </w:rPr>
      </w:pPr>
      <w:r>
        <w:rPr>
          <w:rStyle w:val="FootnoteReference"/>
        </w:rPr>
        <w:footnoteRef/>
      </w:r>
      <w:r>
        <w:t xml:space="preserve"> </w:t>
      </w:r>
      <w:r>
        <w:rPr>
          <w:lang w:val="en-US"/>
        </w:rPr>
        <w:t>Newman,‘</w:t>
      </w:r>
      <w:r w:rsidRPr="008A573E">
        <w:rPr>
          <w:lang w:val="en-US"/>
        </w:rPr>
        <w:t xml:space="preserve"> Ze Frank and the poetics of Web video</w:t>
      </w:r>
      <w:r>
        <w:rPr>
          <w:lang w:val="en-US"/>
        </w:rPr>
        <w:t>’.</w:t>
      </w:r>
      <w:r w:rsidRPr="008A573E">
        <w:rPr>
          <w:lang w:val="en-US"/>
        </w:rPr>
        <w:t xml:space="preserve"> </w:t>
      </w:r>
    </w:p>
  </w:footnote>
  <w:footnote w:id="43">
    <w:p w14:paraId="5728D764" w14:textId="77777777" w:rsidR="008114F9" w:rsidRPr="00981976" w:rsidRDefault="008114F9" w:rsidP="008114F9">
      <w:pPr>
        <w:pStyle w:val="FootnoteText"/>
        <w:rPr>
          <w:lang w:val="en-US"/>
        </w:rPr>
      </w:pPr>
      <w:r>
        <w:rPr>
          <w:rStyle w:val="FootnoteReference"/>
        </w:rPr>
        <w:footnoteRef/>
      </w:r>
      <w:r>
        <w:t xml:space="preserve"> </w:t>
      </w:r>
      <w:r w:rsidRPr="008A573E">
        <w:rPr>
          <w:lang w:val="en-US"/>
        </w:rPr>
        <w:t xml:space="preserve">Newman, </w:t>
      </w:r>
      <w:r>
        <w:rPr>
          <w:lang w:val="en-US"/>
        </w:rPr>
        <w:t>‘</w:t>
      </w:r>
      <w:r w:rsidRPr="008A573E">
        <w:rPr>
          <w:lang w:val="en-US"/>
        </w:rPr>
        <w:t>Ze Fran</w:t>
      </w:r>
      <w:r>
        <w:rPr>
          <w:lang w:val="en-US"/>
        </w:rPr>
        <w:t xml:space="preserve">k and the poetics of Web video’. </w:t>
      </w:r>
      <w:r>
        <w:t>T</w:t>
      </w:r>
      <w:r>
        <w:rPr>
          <w:lang w:val="en-US"/>
        </w:rPr>
        <w:t xml:space="preserve">his style was adapted by </w:t>
      </w:r>
      <w:r w:rsidRPr="00981976">
        <w:t xml:space="preserve">Amanga Congdon, anchor of the internet news videoblog Rocketboom </w:t>
      </w:r>
      <w:r>
        <w:t>(</w:t>
      </w:r>
      <w:r w:rsidRPr="00981976">
        <w:t xml:space="preserve">2004 </w:t>
      </w:r>
      <w:r>
        <w:t>–</w:t>
      </w:r>
      <w:r w:rsidRPr="00981976">
        <w:t xml:space="preserve"> 2006</w:t>
      </w:r>
      <w:r>
        <w:t>)</w:t>
      </w:r>
      <w:r w:rsidRPr="00981976">
        <w:t>, but it was also used by Ze Frank and others (like Juan and Ximena) for comic effect.</w:t>
      </w:r>
    </w:p>
  </w:footnote>
  <w:footnote w:id="44">
    <w:p w14:paraId="54DBEB9F" w14:textId="77777777" w:rsidR="008114F9" w:rsidRPr="007276FF" w:rsidRDefault="008114F9" w:rsidP="008114F9">
      <w:pPr>
        <w:pStyle w:val="FootnoteText"/>
        <w:rPr>
          <w:lang w:val="en-US"/>
        </w:rPr>
      </w:pPr>
      <w:r>
        <w:rPr>
          <w:rStyle w:val="FootnoteReference"/>
        </w:rPr>
        <w:footnoteRef/>
      </w:r>
      <w:r>
        <w:t xml:space="preserve"> </w:t>
      </w:r>
      <w:r>
        <w:rPr>
          <w:i/>
          <w:lang w:val="en-US"/>
        </w:rPr>
        <w:t>Greetings</w:t>
      </w:r>
      <w:r>
        <w:rPr>
          <w:lang w:val="en-US"/>
        </w:rPr>
        <w:t xml:space="preserve">, transcript. </w:t>
      </w:r>
    </w:p>
  </w:footnote>
  <w:footnote w:id="45">
    <w:p w14:paraId="13EB19DE" w14:textId="77777777" w:rsidR="008114F9" w:rsidRPr="00565C84" w:rsidRDefault="008114F9" w:rsidP="008114F9">
      <w:pPr>
        <w:pStyle w:val="FootnoteText"/>
        <w:rPr>
          <w:lang w:val="en-US"/>
        </w:rPr>
      </w:pPr>
      <w:r>
        <w:rPr>
          <w:rStyle w:val="FootnoteReference"/>
        </w:rPr>
        <w:footnoteRef/>
      </w:r>
      <w:r>
        <w:t xml:space="preserve"> </w:t>
      </w:r>
      <w:r w:rsidRPr="00565C84">
        <w:rPr>
          <w:lang w:val="en-US"/>
        </w:rPr>
        <w:t>Lange,</w:t>
      </w:r>
      <w:r>
        <w:rPr>
          <w:lang w:val="en-US"/>
        </w:rPr>
        <w:t xml:space="preserve"> ‘</w:t>
      </w:r>
      <w:r w:rsidRPr="00565C84">
        <w:rPr>
          <w:lang w:val="en-US"/>
        </w:rPr>
        <w:t>Publicly Private and Privately Public: Social Networking on YouTube</w:t>
      </w:r>
      <w:r>
        <w:rPr>
          <w:lang w:val="en-US"/>
        </w:rPr>
        <w:t xml:space="preserve">’, p. 368. </w:t>
      </w:r>
      <w:r w:rsidRPr="00565C84">
        <w:rPr>
          <w:lang w:val="en-US"/>
        </w:rPr>
        <w:t xml:space="preserve"> </w:t>
      </w:r>
    </w:p>
  </w:footnote>
  <w:footnote w:id="46">
    <w:p w14:paraId="3D4C0ABA" w14:textId="77777777" w:rsidR="008114F9" w:rsidRPr="00565C84" w:rsidRDefault="008114F9" w:rsidP="008114F9">
      <w:pPr>
        <w:pStyle w:val="FootnoteText"/>
        <w:rPr>
          <w:lang w:val="en-US"/>
        </w:rPr>
      </w:pPr>
      <w:r>
        <w:rPr>
          <w:rStyle w:val="FootnoteReference"/>
        </w:rPr>
        <w:footnoteRef/>
      </w:r>
      <w:r>
        <w:t xml:space="preserve"> </w:t>
      </w:r>
      <w:r>
        <w:rPr>
          <w:lang w:val="en-US"/>
        </w:rPr>
        <w:t xml:space="preserve">Will </w:t>
      </w:r>
      <w:r w:rsidRPr="00565C84">
        <w:rPr>
          <w:lang w:val="en-US"/>
        </w:rPr>
        <w:t>Luers,</w:t>
      </w:r>
      <w:r>
        <w:rPr>
          <w:lang w:val="en-US"/>
        </w:rPr>
        <w:t xml:space="preserve"> </w:t>
      </w:r>
      <w:r w:rsidRPr="00565C84">
        <w:rPr>
          <w:lang w:val="en-US"/>
        </w:rPr>
        <w:t xml:space="preserve">Email to Vlog Theory List, 4 Octover 2006, </w:t>
      </w:r>
    </w:p>
    <w:p w14:paraId="29445A70" w14:textId="77777777" w:rsidR="008114F9" w:rsidRPr="00565C84" w:rsidRDefault="008114F9" w:rsidP="008114F9">
      <w:pPr>
        <w:pStyle w:val="FootnoteText"/>
        <w:rPr>
          <w:lang w:val="en-US"/>
        </w:rPr>
      </w:pPr>
      <w:r w:rsidRPr="00565C84">
        <w:rPr>
          <w:lang w:val="en-US"/>
        </w:rPr>
        <w:t xml:space="preserve">https://groups.yahoo.com/neo/groups/vlogtheory/conversations/messages/840 </w:t>
      </w:r>
    </w:p>
  </w:footnote>
  <w:footnote w:id="47">
    <w:p w14:paraId="3E4E3E7F" w14:textId="77777777" w:rsidR="008114F9" w:rsidRPr="008A573E" w:rsidRDefault="008114F9" w:rsidP="008114F9">
      <w:pPr>
        <w:pStyle w:val="FootnoteText"/>
        <w:rPr>
          <w:lang w:val="en-US"/>
        </w:rPr>
      </w:pPr>
      <w:r>
        <w:rPr>
          <w:rStyle w:val="FootnoteReference"/>
        </w:rPr>
        <w:footnoteRef/>
      </w:r>
      <w:r>
        <w:t xml:space="preserve"> </w:t>
      </w:r>
      <w:r w:rsidRPr="008A573E">
        <w:rPr>
          <w:lang w:val="en-US"/>
        </w:rPr>
        <w:t xml:space="preserve">Newman, </w:t>
      </w:r>
      <w:r>
        <w:rPr>
          <w:lang w:val="en-US"/>
        </w:rPr>
        <w:t>‘</w:t>
      </w:r>
      <w:r w:rsidRPr="008A573E">
        <w:rPr>
          <w:lang w:val="en-US"/>
        </w:rPr>
        <w:t>Ze Frank and the poetics of Web video</w:t>
      </w:r>
      <w:r>
        <w:rPr>
          <w:lang w:val="en-US"/>
        </w:rPr>
        <w:t>’</w:t>
      </w:r>
    </w:p>
  </w:footnote>
  <w:footnote w:id="48">
    <w:p w14:paraId="5AC076BC" w14:textId="77777777" w:rsidR="008114F9" w:rsidRPr="00C848BD" w:rsidRDefault="008114F9" w:rsidP="008114F9">
      <w:pPr>
        <w:pStyle w:val="FootnoteText"/>
        <w:rPr>
          <w:lang w:val="en-US"/>
        </w:rPr>
      </w:pPr>
      <w:r>
        <w:rPr>
          <w:rStyle w:val="FootnoteReference"/>
        </w:rPr>
        <w:footnoteRef/>
      </w:r>
      <w:r>
        <w:t xml:space="preserve"> </w:t>
      </w:r>
      <w:r>
        <w:rPr>
          <w:lang w:val="en-US"/>
        </w:rPr>
        <w:t xml:space="preserve">Newman’s point is well observed in relateion to recent videos on Instagram, however, where videos are often accompanied by subtitles, making it possible to watch them with the audio turned off. This indicates that the videos are being watched (or specifically designed to be viewed) in (social) situations where silence is required or desired, in other words, in between other activities, for example at work or whilst on public transport. </w:t>
      </w:r>
    </w:p>
  </w:footnote>
  <w:footnote w:id="49">
    <w:p w14:paraId="2497FA04" w14:textId="77777777" w:rsidR="008114F9" w:rsidRPr="00565C84" w:rsidRDefault="008114F9" w:rsidP="008114F9">
      <w:pPr>
        <w:pStyle w:val="FootnoteText"/>
        <w:rPr>
          <w:lang w:val="en-US"/>
        </w:rPr>
      </w:pPr>
      <w:r>
        <w:rPr>
          <w:rStyle w:val="FootnoteReference"/>
        </w:rPr>
        <w:footnoteRef/>
      </w:r>
      <w:r>
        <w:t xml:space="preserve"> </w:t>
      </w:r>
      <w:r w:rsidRPr="00565C84">
        <w:rPr>
          <w:lang w:val="en-US"/>
        </w:rPr>
        <w:t xml:space="preserve">Miles, </w:t>
      </w:r>
      <w:r>
        <w:rPr>
          <w:lang w:val="en-US"/>
        </w:rPr>
        <w:t>‘</w:t>
      </w:r>
      <w:r w:rsidRPr="00565C84">
        <w:rPr>
          <w:lang w:val="en-US"/>
        </w:rPr>
        <w:t>A Vision for Genuine Rich Media Blogging</w:t>
      </w:r>
      <w:r>
        <w:rPr>
          <w:lang w:val="en-US"/>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C92521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C72B5A0"/>
    <w:lvl w:ilvl="0">
      <w:start w:val="1"/>
      <w:numFmt w:val="decimal"/>
      <w:lvlText w:val="%1."/>
      <w:lvlJc w:val="left"/>
      <w:pPr>
        <w:tabs>
          <w:tab w:val="num" w:pos="1800"/>
        </w:tabs>
        <w:ind w:left="1800" w:hanging="360"/>
      </w:pPr>
    </w:lvl>
  </w:abstractNum>
  <w:abstractNum w:abstractNumId="2">
    <w:nsid w:val="FFFFFF7D"/>
    <w:multiLevelType w:val="singleLevel"/>
    <w:tmpl w:val="7CD2033E"/>
    <w:lvl w:ilvl="0">
      <w:start w:val="1"/>
      <w:numFmt w:val="decimal"/>
      <w:lvlText w:val="%1."/>
      <w:lvlJc w:val="left"/>
      <w:pPr>
        <w:tabs>
          <w:tab w:val="num" w:pos="1440"/>
        </w:tabs>
        <w:ind w:left="1440" w:hanging="360"/>
      </w:pPr>
    </w:lvl>
  </w:abstractNum>
  <w:abstractNum w:abstractNumId="3">
    <w:nsid w:val="FFFFFF7E"/>
    <w:multiLevelType w:val="singleLevel"/>
    <w:tmpl w:val="8FEA9F42"/>
    <w:lvl w:ilvl="0">
      <w:start w:val="1"/>
      <w:numFmt w:val="decimal"/>
      <w:lvlText w:val="%1."/>
      <w:lvlJc w:val="left"/>
      <w:pPr>
        <w:tabs>
          <w:tab w:val="num" w:pos="1080"/>
        </w:tabs>
        <w:ind w:left="1080" w:hanging="360"/>
      </w:pPr>
    </w:lvl>
  </w:abstractNum>
  <w:abstractNum w:abstractNumId="4">
    <w:nsid w:val="FFFFFF7F"/>
    <w:multiLevelType w:val="singleLevel"/>
    <w:tmpl w:val="1F7C2AFC"/>
    <w:lvl w:ilvl="0">
      <w:start w:val="1"/>
      <w:numFmt w:val="decimal"/>
      <w:lvlText w:val="%1."/>
      <w:lvlJc w:val="left"/>
      <w:pPr>
        <w:tabs>
          <w:tab w:val="num" w:pos="720"/>
        </w:tabs>
        <w:ind w:left="720" w:hanging="360"/>
      </w:pPr>
    </w:lvl>
  </w:abstractNum>
  <w:abstractNum w:abstractNumId="5">
    <w:nsid w:val="FFFFFF80"/>
    <w:multiLevelType w:val="singleLevel"/>
    <w:tmpl w:val="5C3CD81E"/>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A060317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CDCC919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1C5085A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D2ED922"/>
    <w:lvl w:ilvl="0">
      <w:start w:val="1"/>
      <w:numFmt w:val="decimal"/>
      <w:lvlText w:val="%1."/>
      <w:lvlJc w:val="left"/>
      <w:pPr>
        <w:tabs>
          <w:tab w:val="num" w:pos="360"/>
        </w:tabs>
        <w:ind w:left="360" w:hanging="360"/>
      </w:pPr>
    </w:lvl>
  </w:abstractNum>
  <w:abstractNum w:abstractNumId="10">
    <w:nsid w:val="FFFFFF89"/>
    <w:multiLevelType w:val="singleLevel"/>
    <w:tmpl w:val="CE46EDBE"/>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2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19DA68AE"/>
    <w:multiLevelType w:val="hybridMultilevel"/>
    <w:tmpl w:val="F2B23A68"/>
    <w:lvl w:ilvl="0" w:tplc="1E0CF2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453E7D"/>
    <w:multiLevelType w:val="hybridMultilevel"/>
    <w:tmpl w:val="AA2859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D601417"/>
    <w:multiLevelType w:val="hybridMultilevel"/>
    <w:tmpl w:val="1CD8050E"/>
    <w:lvl w:ilvl="0" w:tplc="62DE72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2"/>
  </w:num>
  <w:num w:numId="3">
    <w:abstractNumId w:val="14"/>
  </w:num>
  <w:num w:numId="4">
    <w:abstractNumId w:val="11"/>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numStart w:val="256"/>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0B66"/>
    <w:rsid w:val="001C0B66"/>
    <w:rsid w:val="0057037C"/>
    <w:rsid w:val="008114F9"/>
    <w:rsid w:val="009260C9"/>
    <w:rsid w:val="00EF78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744839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4F9"/>
    <w:pPr>
      <w:spacing w:line="360" w:lineRule="auto"/>
    </w:pPr>
    <w:rPr>
      <w:rFonts w:ascii="Times New Roman" w:hAnsi="Times New Roman"/>
      <w:lang w:val="en-GB"/>
    </w:rPr>
  </w:style>
  <w:style w:type="paragraph" w:styleId="Heading1">
    <w:name w:val="heading 1"/>
    <w:basedOn w:val="Normal"/>
    <w:next w:val="Normal"/>
    <w:link w:val="Heading1Char"/>
    <w:uiPriority w:val="9"/>
    <w:qFormat/>
    <w:rsid w:val="008114F9"/>
    <w:pPr>
      <w:keepNext/>
      <w:keepLines/>
      <w:spacing w:before="480"/>
      <w:outlineLvl w:val="0"/>
    </w:pPr>
    <w:rPr>
      <w:rFonts w:eastAsiaTheme="majorEastAsia" w:cs="Times New Roman"/>
      <w:b/>
      <w:bCs/>
      <w:color w:val="000000" w:themeColor="text1"/>
      <w:sz w:val="28"/>
      <w:szCs w:val="32"/>
      <w:u w:val="single"/>
    </w:rPr>
  </w:style>
  <w:style w:type="paragraph" w:styleId="Heading2">
    <w:name w:val="heading 2"/>
    <w:basedOn w:val="Normal"/>
    <w:next w:val="Normal"/>
    <w:link w:val="Heading2Char"/>
    <w:uiPriority w:val="9"/>
    <w:unhideWhenUsed/>
    <w:qFormat/>
    <w:rsid w:val="008114F9"/>
    <w:pPr>
      <w:keepNext/>
      <w:keepLines/>
      <w:spacing w:before="200"/>
      <w:outlineLvl w:val="1"/>
    </w:pPr>
    <w:rPr>
      <w:rFonts w:eastAsiaTheme="majorEastAsia" w:cs="Times New Roman"/>
      <w:b/>
      <w:bCs/>
      <w:color w:val="000000" w:themeColor="text1"/>
    </w:rPr>
  </w:style>
  <w:style w:type="paragraph" w:styleId="Heading3">
    <w:name w:val="heading 3"/>
    <w:basedOn w:val="Normal"/>
    <w:next w:val="Normal"/>
    <w:link w:val="Heading3Char"/>
    <w:uiPriority w:val="9"/>
    <w:unhideWhenUsed/>
    <w:qFormat/>
    <w:rsid w:val="008114F9"/>
    <w:pPr>
      <w:keepNext/>
      <w:keepLines/>
      <w:spacing w:before="200"/>
      <w:outlineLvl w:val="2"/>
    </w:pPr>
    <w:rPr>
      <w:rFonts w:eastAsiaTheme="majorEastAsia" w:cs="Times New Roman"/>
      <w:b/>
      <w:bCs/>
      <w:i/>
      <w:color w:val="000000" w:themeColor="text1"/>
    </w:rPr>
  </w:style>
  <w:style w:type="paragraph" w:styleId="Heading4">
    <w:name w:val="heading 4"/>
    <w:basedOn w:val="Normal"/>
    <w:next w:val="Normal"/>
    <w:link w:val="Heading4Char"/>
    <w:uiPriority w:val="9"/>
    <w:unhideWhenUsed/>
    <w:qFormat/>
    <w:rsid w:val="008114F9"/>
    <w:pPr>
      <w:keepNext/>
      <w:keepLines/>
      <w:spacing w:before="200"/>
      <w:outlineLvl w:val="3"/>
    </w:pPr>
    <w:rPr>
      <w:b/>
      <w:bCs/>
      <w:i/>
      <w:iCs/>
      <w:szCs w:val="22"/>
    </w:rPr>
  </w:style>
  <w:style w:type="paragraph" w:styleId="Heading5">
    <w:name w:val="heading 5"/>
    <w:basedOn w:val="Normal"/>
    <w:next w:val="Normal"/>
    <w:link w:val="Heading5Char"/>
    <w:uiPriority w:val="9"/>
    <w:unhideWhenUsed/>
    <w:qFormat/>
    <w:rsid w:val="008114F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114F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0B6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0B66"/>
    <w:rPr>
      <w:rFonts w:ascii="Lucida Grande" w:hAnsi="Lucida Grande" w:cs="Lucida Grande"/>
      <w:sz w:val="18"/>
      <w:szCs w:val="18"/>
    </w:rPr>
  </w:style>
  <w:style w:type="character" w:customStyle="1" w:styleId="Heading1Char">
    <w:name w:val="Heading 1 Char"/>
    <w:basedOn w:val="DefaultParagraphFont"/>
    <w:link w:val="Heading1"/>
    <w:uiPriority w:val="9"/>
    <w:rsid w:val="008114F9"/>
    <w:rPr>
      <w:rFonts w:ascii="Times New Roman" w:eastAsiaTheme="majorEastAsia" w:hAnsi="Times New Roman" w:cs="Times New Roman"/>
      <w:b/>
      <w:bCs/>
      <w:color w:val="000000" w:themeColor="text1"/>
      <w:sz w:val="28"/>
      <w:szCs w:val="32"/>
      <w:u w:val="single"/>
      <w:lang w:val="en-GB"/>
    </w:rPr>
  </w:style>
  <w:style w:type="character" w:customStyle="1" w:styleId="Heading2Char">
    <w:name w:val="Heading 2 Char"/>
    <w:basedOn w:val="DefaultParagraphFont"/>
    <w:link w:val="Heading2"/>
    <w:uiPriority w:val="9"/>
    <w:rsid w:val="008114F9"/>
    <w:rPr>
      <w:rFonts w:ascii="Times New Roman" w:eastAsiaTheme="majorEastAsia" w:hAnsi="Times New Roman" w:cs="Times New Roman"/>
      <w:b/>
      <w:bCs/>
      <w:color w:val="000000" w:themeColor="text1"/>
      <w:lang w:val="en-GB"/>
    </w:rPr>
  </w:style>
  <w:style w:type="character" w:customStyle="1" w:styleId="Heading3Char">
    <w:name w:val="Heading 3 Char"/>
    <w:basedOn w:val="DefaultParagraphFont"/>
    <w:link w:val="Heading3"/>
    <w:uiPriority w:val="9"/>
    <w:rsid w:val="008114F9"/>
    <w:rPr>
      <w:rFonts w:ascii="Times New Roman" w:eastAsiaTheme="majorEastAsia" w:hAnsi="Times New Roman" w:cs="Times New Roman"/>
      <w:b/>
      <w:bCs/>
      <w:i/>
      <w:color w:val="000000" w:themeColor="text1"/>
      <w:lang w:val="en-GB"/>
    </w:rPr>
  </w:style>
  <w:style w:type="character" w:customStyle="1" w:styleId="Heading4Char">
    <w:name w:val="Heading 4 Char"/>
    <w:basedOn w:val="DefaultParagraphFont"/>
    <w:link w:val="Heading4"/>
    <w:uiPriority w:val="9"/>
    <w:rsid w:val="008114F9"/>
    <w:rPr>
      <w:rFonts w:ascii="Times New Roman" w:hAnsi="Times New Roman"/>
      <w:b/>
      <w:bCs/>
      <w:i/>
      <w:iCs/>
      <w:szCs w:val="22"/>
      <w:lang w:val="en-GB"/>
    </w:rPr>
  </w:style>
  <w:style w:type="character" w:customStyle="1" w:styleId="Heading5Char">
    <w:name w:val="Heading 5 Char"/>
    <w:basedOn w:val="DefaultParagraphFont"/>
    <w:link w:val="Heading5"/>
    <w:uiPriority w:val="9"/>
    <w:rsid w:val="008114F9"/>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8114F9"/>
    <w:rPr>
      <w:rFonts w:asciiTheme="majorHAnsi" w:eastAsiaTheme="majorEastAsia" w:hAnsiTheme="majorHAnsi" w:cstheme="majorBidi"/>
      <w:i/>
      <w:iCs/>
      <w:color w:val="243F60" w:themeColor="accent1" w:themeShade="7F"/>
      <w:lang w:val="en-GB"/>
    </w:rPr>
  </w:style>
  <w:style w:type="paragraph" w:styleId="FootnoteText">
    <w:name w:val="footnote text"/>
    <w:basedOn w:val="Normal"/>
    <w:link w:val="FootnoteTextChar"/>
    <w:autoRedefine/>
    <w:uiPriority w:val="99"/>
    <w:unhideWhenUsed/>
    <w:qFormat/>
    <w:rsid w:val="008114F9"/>
    <w:pPr>
      <w:spacing w:line="240" w:lineRule="auto"/>
    </w:pPr>
    <w:rPr>
      <w:sz w:val="18"/>
      <w:szCs w:val="18"/>
    </w:rPr>
  </w:style>
  <w:style w:type="character" w:customStyle="1" w:styleId="FootnoteTextChar">
    <w:name w:val="Footnote Text Char"/>
    <w:basedOn w:val="DefaultParagraphFont"/>
    <w:link w:val="FootnoteText"/>
    <w:uiPriority w:val="99"/>
    <w:rsid w:val="008114F9"/>
    <w:rPr>
      <w:rFonts w:ascii="Times New Roman" w:hAnsi="Times New Roman"/>
      <w:sz w:val="18"/>
      <w:szCs w:val="18"/>
      <w:lang w:val="en-GB"/>
    </w:rPr>
  </w:style>
  <w:style w:type="character" w:styleId="FootnoteReference">
    <w:name w:val="footnote reference"/>
    <w:basedOn w:val="DefaultParagraphFont"/>
    <w:uiPriority w:val="99"/>
    <w:unhideWhenUsed/>
    <w:rsid w:val="008114F9"/>
    <w:rPr>
      <w:vertAlign w:val="superscript"/>
    </w:rPr>
  </w:style>
  <w:style w:type="character" w:styleId="CommentReference">
    <w:name w:val="annotation reference"/>
    <w:basedOn w:val="DefaultParagraphFont"/>
    <w:uiPriority w:val="99"/>
    <w:semiHidden/>
    <w:unhideWhenUsed/>
    <w:rsid w:val="008114F9"/>
    <w:rPr>
      <w:sz w:val="18"/>
      <w:szCs w:val="18"/>
    </w:rPr>
  </w:style>
  <w:style w:type="paragraph" w:styleId="CommentText">
    <w:name w:val="annotation text"/>
    <w:basedOn w:val="Normal"/>
    <w:link w:val="CommentTextChar"/>
    <w:uiPriority w:val="99"/>
    <w:semiHidden/>
    <w:unhideWhenUsed/>
    <w:rsid w:val="008114F9"/>
  </w:style>
  <w:style w:type="character" w:customStyle="1" w:styleId="CommentTextChar">
    <w:name w:val="Comment Text Char"/>
    <w:basedOn w:val="DefaultParagraphFont"/>
    <w:link w:val="CommentText"/>
    <w:uiPriority w:val="99"/>
    <w:semiHidden/>
    <w:rsid w:val="008114F9"/>
    <w:rPr>
      <w:rFonts w:ascii="Times New Roman" w:hAnsi="Times New Roman"/>
      <w:lang w:val="en-GB"/>
    </w:rPr>
  </w:style>
  <w:style w:type="paragraph" w:styleId="ListParagraph">
    <w:name w:val="List Paragraph"/>
    <w:basedOn w:val="Normal"/>
    <w:uiPriority w:val="34"/>
    <w:qFormat/>
    <w:rsid w:val="008114F9"/>
    <w:pPr>
      <w:ind w:left="720"/>
      <w:contextualSpacing/>
    </w:pPr>
  </w:style>
  <w:style w:type="table" w:styleId="TableGrid">
    <w:name w:val="Table Grid"/>
    <w:basedOn w:val="TableNormal"/>
    <w:uiPriority w:val="59"/>
    <w:rsid w:val="008114F9"/>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lockQuote">
    <w:name w:val="Block Quote"/>
    <w:basedOn w:val="Normal"/>
    <w:next w:val="Normal"/>
    <w:qFormat/>
    <w:rsid w:val="008114F9"/>
    <w:pPr>
      <w:spacing w:before="120" w:after="120" w:line="240" w:lineRule="auto"/>
      <w:ind w:left="720"/>
    </w:pPr>
    <w:rPr>
      <w:lang w:val="en-US"/>
    </w:rPr>
  </w:style>
  <w:style w:type="paragraph" w:styleId="Footer">
    <w:name w:val="footer"/>
    <w:basedOn w:val="Normal"/>
    <w:link w:val="FooterChar"/>
    <w:uiPriority w:val="99"/>
    <w:unhideWhenUsed/>
    <w:rsid w:val="008114F9"/>
    <w:pPr>
      <w:tabs>
        <w:tab w:val="center" w:pos="4320"/>
        <w:tab w:val="right" w:pos="8640"/>
      </w:tabs>
    </w:pPr>
    <w:rPr>
      <w:lang w:val="en-US"/>
    </w:rPr>
  </w:style>
  <w:style w:type="character" w:customStyle="1" w:styleId="FooterChar">
    <w:name w:val="Footer Char"/>
    <w:basedOn w:val="DefaultParagraphFont"/>
    <w:link w:val="Footer"/>
    <w:uiPriority w:val="99"/>
    <w:rsid w:val="008114F9"/>
    <w:rPr>
      <w:rFonts w:ascii="Times New Roman" w:hAnsi="Times New Roman"/>
    </w:rPr>
  </w:style>
  <w:style w:type="character" w:styleId="PageNumber">
    <w:name w:val="page number"/>
    <w:basedOn w:val="DefaultParagraphFont"/>
    <w:uiPriority w:val="99"/>
    <w:semiHidden/>
    <w:unhideWhenUsed/>
    <w:rsid w:val="008114F9"/>
  </w:style>
  <w:style w:type="paragraph" w:customStyle="1" w:styleId="quote">
    <w:name w:val="quote"/>
    <w:basedOn w:val="Normal"/>
    <w:rsid w:val="008114F9"/>
    <w:pPr>
      <w:ind w:left="720" w:right="929"/>
    </w:pPr>
    <w:rPr>
      <w:rFonts w:eastAsia="Times New Roman" w:cs="Times New Roman"/>
      <w:lang w:val="en-US"/>
    </w:rPr>
  </w:style>
  <w:style w:type="character" w:styleId="Hyperlink">
    <w:name w:val="Hyperlink"/>
    <w:basedOn w:val="DefaultParagraphFont"/>
    <w:uiPriority w:val="99"/>
    <w:unhideWhenUsed/>
    <w:rsid w:val="008114F9"/>
    <w:rPr>
      <w:color w:val="0000FF" w:themeColor="hyperlink"/>
      <w:u w:val="single"/>
    </w:rPr>
  </w:style>
  <w:style w:type="paragraph" w:styleId="DocumentMap">
    <w:name w:val="Document Map"/>
    <w:basedOn w:val="Normal"/>
    <w:link w:val="DocumentMapChar"/>
    <w:uiPriority w:val="99"/>
    <w:semiHidden/>
    <w:unhideWhenUsed/>
    <w:rsid w:val="008114F9"/>
    <w:rPr>
      <w:rFonts w:ascii="Lucida Grande" w:hAnsi="Lucida Grande" w:cs="Lucida Grande"/>
      <w:lang w:val="en-US"/>
    </w:rPr>
  </w:style>
  <w:style w:type="character" w:customStyle="1" w:styleId="DocumentMapChar">
    <w:name w:val="Document Map Char"/>
    <w:basedOn w:val="DefaultParagraphFont"/>
    <w:link w:val="DocumentMap"/>
    <w:uiPriority w:val="99"/>
    <w:semiHidden/>
    <w:rsid w:val="008114F9"/>
    <w:rPr>
      <w:rFonts w:ascii="Lucida Grande" w:hAnsi="Lucida Grande" w:cs="Lucida Grande"/>
    </w:rPr>
  </w:style>
  <w:style w:type="paragraph" w:styleId="Header">
    <w:name w:val="header"/>
    <w:basedOn w:val="Normal"/>
    <w:link w:val="HeaderChar"/>
    <w:uiPriority w:val="99"/>
    <w:unhideWhenUsed/>
    <w:rsid w:val="008114F9"/>
    <w:pPr>
      <w:tabs>
        <w:tab w:val="center" w:pos="4320"/>
        <w:tab w:val="right" w:pos="8640"/>
      </w:tabs>
    </w:pPr>
    <w:rPr>
      <w:lang w:val="en-US"/>
    </w:rPr>
  </w:style>
  <w:style w:type="character" w:customStyle="1" w:styleId="HeaderChar">
    <w:name w:val="Header Char"/>
    <w:basedOn w:val="DefaultParagraphFont"/>
    <w:link w:val="Header"/>
    <w:uiPriority w:val="99"/>
    <w:rsid w:val="008114F9"/>
    <w:rPr>
      <w:rFonts w:ascii="Times New Roman" w:hAnsi="Times New Roman"/>
    </w:rPr>
  </w:style>
  <w:style w:type="paragraph" w:customStyle="1" w:styleId="AcademicNormal">
    <w:name w:val="AcademicNormal"/>
    <w:basedOn w:val="Normal"/>
    <w:rsid w:val="008114F9"/>
    <w:pPr>
      <w:jc w:val="both"/>
    </w:pPr>
    <w:rPr>
      <w:rFonts w:ascii="Garamond" w:eastAsia="Times" w:hAnsi="Garamond" w:cs="Times New Roman"/>
      <w:szCs w:val="20"/>
    </w:rPr>
  </w:style>
  <w:style w:type="paragraph" w:customStyle="1" w:styleId="Chapter">
    <w:name w:val="Chapter"/>
    <w:basedOn w:val="Normal"/>
    <w:rsid w:val="008114F9"/>
    <w:pPr>
      <w:widowControl w:val="0"/>
      <w:tabs>
        <w:tab w:val="left" w:pos="287"/>
        <w:tab w:val="left" w:pos="1200"/>
        <w:tab w:val="left" w:pos="1600"/>
        <w:tab w:val="left" w:pos="2000"/>
      </w:tabs>
      <w:autoSpaceDE w:val="0"/>
      <w:autoSpaceDN w:val="0"/>
      <w:adjustRightInd w:val="0"/>
    </w:pPr>
    <w:rPr>
      <w:rFonts w:ascii="Garamond" w:eastAsia="Times New Roman" w:hAnsi="Garamond" w:cs="Times New Roman"/>
      <w:b/>
      <w:bCs/>
      <w:color w:val="000000"/>
      <w:sz w:val="32"/>
      <w:szCs w:val="22"/>
      <w:lang w:val="en-US"/>
    </w:rPr>
  </w:style>
  <w:style w:type="paragraph" w:styleId="Revision">
    <w:name w:val="Revision"/>
    <w:hidden/>
    <w:uiPriority w:val="99"/>
    <w:semiHidden/>
    <w:rsid w:val="008114F9"/>
    <w:rPr>
      <w:rFonts w:ascii="Times New Roman" w:hAnsi="Times New Roman"/>
      <w:lang w:val="en-GB"/>
    </w:rPr>
  </w:style>
  <w:style w:type="paragraph" w:styleId="NoSpacing">
    <w:name w:val="No Spacing"/>
    <w:uiPriority w:val="1"/>
    <w:qFormat/>
    <w:rsid w:val="008114F9"/>
    <w:rPr>
      <w:rFonts w:ascii="Times New Roman" w:hAnsi="Times New Roman"/>
      <w:lang w:val="en-GB"/>
    </w:rPr>
  </w:style>
  <w:style w:type="paragraph" w:styleId="NormalWeb">
    <w:name w:val="Normal (Web)"/>
    <w:basedOn w:val="Normal"/>
    <w:uiPriority w:val="99"/>
    <w:unhideWhenUsed/>
    <w:rsid w:val="008114F9"/>
    <w:pPr>
      <w:spacing w:before="100" w:beforeAutospacing="1" w:after="100" w:afterAutospacing="1" w:line="240" w:lineRule="auto"/>
    </w:pPr>
    <w:rPr>
      <w:rFonts w:ascii="Times" w:hAnsi="Times" w:cs="Times New Roman"/>
      <w:sz w:val="20"/>
      <w:szCs w:val="20"/>
    </w:rPr>
  </w:style>
  <w:style w:type="character" w:styleId="SubtleEmphasis">
    <w:name w:val="Subtle Emphasis"/>
    <w:basedOn w:val="DefaultParagraphFont"/>
    <w:uiPriority w:val="19"/>
    <w:qFormat/>
    <w:rsid w:val="008114F9"/>
    <w:rPr>
      <w:i/>
      <w:iCs/>
      <w:color w:val="808080" w:themeColor="text1" w:themeTint="7F"/>
    </w:rPr>
  </w:style>
  <w:style w:type="paragraph" w:styleId="TOC1">
    <w:name w:val="toc 1"/>
    <w:basedOn w:val="Normal"/>
    <w:next w:val="Normal"/>
    <w:autoRedefine/>
    <w:uiPriority w:val="39"/>
    <w:unhideWhenUsed/>
    <w:rsid w:val="008114F9"/>
    <w:pPr>
      <w:tabs>
        <w:tab w:val="right" w:leader="dot" w:pos="8290"/>
      </w:tabs>
      <w:spacing w:before="120"/>
    </w:pPr>
    <w:rPr>
      <w:rFonts w:asciiTheme="minorHAnsi" w:hAnsiTheme="minorHAnsi"/>
      <w:b/>
    </w:rPr>
  </w:style>
  <w:style w:type="paragraph" w:styleId="TOC2">
    <w:name w:val="toc 2"/>
    <w:basedOn w:val="Normal"/>
    <w:next w:val="Normal"/>
    <w:autoRedefine/>
    <w:uiPriority w:val="39"/>
    <w:unhideWhenUsed/>
    <w:rsid w:val="008114F9"/>
    <w:pPr>
      <w:ind w:left="240"/>
    </w:pPr>
    <w:rPr>
      <w:rFonts w:asciiTheme="minorHAnsi" w:hAnsiTheme="minorHAnsi"/>
      <w:b/>
      <w:sz w:val="22"/>
      <w:szCs w:val="22"/>
    </w:rPr>
  </w:style>
  <w:style w:type="paragraph" w:styleId="TOC3">
    <w:name w:val="toc 3"/>
    <w:basedOn w:val="Normal"/>
    <w:next w:val="Normal"/>
    <w:autoRedefine/>
    <w:uiPriority w:val="39"/>
    <w:unhideWhenUsed/>
    <w:rsid w:val="008114F9"/>
    <w:pPr>
      <w:ind w:left="480"/>
    </w:pPr>
    <w:rPr>
      <w:rFonts w:asciiTheme="minorHAnsi" w:hAnsiTheme="minorHAnsi"/>
      <w:sz w:val="22"/>
      <w:szCs w:val="22"/>
    </w:rPr>
  </w:style>
  <w:style w:type="paragraph" w:styleId="TOC4">
    <w:name w:val="toc 4"/>
    <w:basedOn w:val="Normal"/>
    <w:next w:val="Normal"/>
    <w:autoRedefine/>
    <w:uiPriority w:val="39"/>
    <w:unhideWhenUsed/>
    <w:rsid w:val="008114F9"/>
    <w:pPr>
      <w:ind w:left="720"/>
    </w:pPr>
    <w:rPr>
      <w:rFonts w:asciiTheme="minorHAnsi" w:hAnsiTheme="minorHAnsi"/>
      <w:sz w:val="20"/>
      <w:szCs w:val="20"/>
    </w:rPr>
  </w:style>
  <w:style w:type="paragraph" w:styleId="TOC5">
    <w:name w:val="toc 5"/>
    <w:basedOn w:val="Normal"/>
    <w:next w:val="Normal"/>
    <w:autoRedefine/>
    <w:uiPriority w:val="39"/>
    <w:unhideWhenUsed/>
    <w:rsid w:val="008114F9"/>
    <w:pPr>
      <w:ind w:left="960"/>
    </w:pPr>
    <w:rPr>
      <w:rFonts w:asciiTheme="minorHAnsi" w:hAnsiTheme="minorHAnsi"/>
      <w:sz w:val="20"/>
      <w:szCs w:val="20"/>
    </w:rPr>
  </w:style>
  <w:style w:type="paragraph" w:styleId="TOC6">
    <w:name w:val="toc 6"/>
    <w:basedOn w:val="Normal"/>
    <w:next w:val="Normal"/>
    <w:autoRedefine/>
    <w:uiPriority w:val="39"/>
    <w:unhideWhenUsed/>
    <w:rsid w:val="008114F9"/>
    <w:pPr>
      <w:ind w:left="1200"/>
    </w:pPr>
    <w:rPr>
      <w:rFonts w:asciiTheme="minorHAnsi" w:hAnsiTheme="minorHAnsi"/>
      <w:sz w:val="20"/>
      <w:szCs w:val="20"/>
    </w:rPr>
  </w:style>
  <w:style w:type="paragraph" w:styleId="TOC7">
    <w:name w:val="toc 7"/>
    <w:basedOn w:val="Normal"/>
    <w:next w:val="Normal"/>
    <w:autoRedefine/>
    <w:uiPriority w:val="39"/>
    <w:unhideWhenUsed/>
    <w:rsid w:val="008114F9"/>
    <w:pPr>
      <w:ind w:left="1440"/>
    </w:pPr>
    <w:rPr>
      <w:rFonts w:asciiTheme="minorHAnsi" w:hAnsiTheme="minorHAnsi"/>
      <w:sz w:val="20"/>
      <w:szCs w:val="20"/>
    </w:rPr>
  </w:style>
  <w:style w:type="paragraph" w:styleId="TOC8">
    <w:name w:val="toc 8"/>
    <w:basedOn w:val="Normal"/>
    <w:next w:val="Normal"/>
    <w:autoRedefine/>
    <w:uiPriority w:val="39"/>
    <w:unhideWhenUsed/>
    <w:rsid w:val="008114F9"/>
    <w:pPr>
      <w:ind w:left="1680"/>
    </w:pPr>
    <w:rPr>
      <w:rFonts w:asciiTheme="minorHAnsi" w:hAnsiTheme="minorHAnsi"/>
      <w:sz w:val="20"/>
      <w:szCs w:val="20"/>
    </w:rPr>
  </w:style>
  <w:style w:type="paragraph" w:styleId="TOC9">
    <w:name w:val="toc 9"/>
    <w:basedOn w:val="Normal"/>
    <w:next w:val="Normal"/>
    <w:autoRedefine/>
    <w:uiPriority w:val="39"/>
    <w:unhideWhenUsed/>
    <w:rsid w:val="008114F9"/>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8114F9"/>
    <w:rPr>
      <w:color w:val="800080" w:themeColor="followedHyperlink"/>
      <w:u w:val="single"/>
    </w:rPr>
  </w:style>
  <w:style w:type="paragraph" w:styleId="Caption">
    <w:name w:val="caption"/>
    <w:basedOn w:val="Normal"/>
    <w:next w:val="Normal"/>
    <w:uiPriority w:val="35"/>
    <w:unhideWhenUsed/>
    <w:qFormat/>
    <w:rsid w:val="008114F9"/>
    <w:pPr>
      <w:spacing w:after="200" w:line="240" w:lineRule="auto"/>
      <w:jc w:val="center"/>
    </w:pPr>
    <w:rPr>
      <w:bCs/>
      <w:color w:val="000000" w:themeColor="text1"/>
      <w:sz w:val="18"/>
      <w:szCs w:val="18"/>
    </w:rPr>
  </w:style>
  <w:style w:type="paragraph" w:styleId="TableofFigures">
    <w:name w:val="table of figures"/>
    <w:basedOn w:val="Normal"/>
    <w:next w:val="Normal"/>
    <w:uiPriority w:val="99"/>
    <w:unhideWhenUsed/>
    <w:rsid w:val="008114F9"/>
    <w:rPr>
      <w:rFonts w:asciiTheme="minorHAnsi" w:hAnsiTheme="minorHAnsi"/>
      <w:i/>
      <w:sz w:val="20"/>
      <w:szCs w:val="20"/>
    </w:rPr>
  </w:style>
  <w:style w:type="paragraph" w:styleId="CommentSubject">
    <w:name w:val="annotation subject"/>
    <w:basedOn w:val="CommentText"/>
    <w:next w:val="CommentText"/>
    <w:link w:val="CommentSubjectChar"/>
    <w:uiPriority w:val="99"/>
    <w:semiHidden/>
    <w:unhideWhenUsed/>
    <w:rsid w:val="008114F9"/>
    <w:pPr>
      <w:spacing w:line="240" w:lineRule="auto"/>
    </w:pPr>
    <w:rPr>
      <w:b/>
      <w:bCs/>
      <w:sz w:val="20"/>
      <w:szCs w:val="20"/>
    </w:rPr>
  </w:style>
  <w:style w:type="character" w:customStyle="1" w:styleId="CommentSubjectChar">
    <w:name w:val="Comment Subject Char"/>
    <w:basedOn w:val="CommentTextChar"/>
    <w:link w:val="CommentSubject"/>
    <w:uiPriority w:val="99"/>
    <w:semiHidden/>
    <w:rsid w:val="008114F9"/>
    <w:rPr>
      <w:rFonts w:ascii="Times New Roman" w:hAnsi="Times New Roman"/>
      <w:b/>
      <w:bCs/>
      <w:sz w:val="20"/>
      <w:szCs w:val="20"/>
      <w:lang w:val="en-GB"/>
    </w:rPr>
  </w:style>
  <w:style w:type="paragraph" w:styleId="BodyText">
    <w:name w:val="Body Text"/>
    <w:basedOn w:val="Normal"/>
    <w:link w:val="BodyTextChar"/>
    <w:uiPriority w:val="99"/>
    <w:unhideWhenUsed/>
    <w:rsid w:val="008114F9"/>
    <w:pPr>
      <w:spacing w:after="120"/>
    </w:pPr>
  </w:style>
  <w:style w:type="character" w:customStyle="1" w:styleId="BodyTextChar">
    <w:name w:val="Body Text Char"/>
    <w:basedOn w:val="DefaultParagraphFont"/>
    <w:link w:val="BodyText"/>
    <w:uiPriority w:val="99"/>
    <w:rsid w:val="008114F9"/>
    <w:rPr>
      <w:rFonts w:ascii="Times New Roman" w:hAnsi="Times New Roman"/>
      <w:lang w:val="en-GB"/>
    </w:rPr>
  </w:style>
  <w:style w:type="paragraph" w:styleId="BlockText">
    <w:name w:val="Block Text"/>
    <w:basedOn w:val="Normal"/>
    <w:uiPriority w:val="99"/>
    <w:unhideWhenUsed/>
    <w:rsid w:val="008114F9"/>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hAnsiTheme="minorHAnsi"/>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4F9"/>
    <w:pPr>
      <w:spacing w:line="360" w:lineRule="auto"/>
    </w:pPr>
    <w:rPr>
      <w:rFonts w:ascii="Times New Roman" w:hAnsi="Times New Roman"/>
      <w:lang w:val="en-GB"/>
    </w:rPr>
  </w:style>
  <w:style w:type="paragraph" w:styleId="Heading1">
    <w:name w:val="heading 1"/>
    <w:basedOn w:val="Normal"/>
    <w:next w:val="Normal"/>
    <w:link w:val="Heading1Char"/>
    <w:uiPriority w:val="9"/>
    <w:qFormat/>
    <w:rsid w:val="008114F9"/>
    <w:pPr>
      <w:keepNext/>
      <w:keepLines/>
      <w:spacing w:before="480"/>
      <w:outlineLvl w:val="0"/>
    </w:pPr>
    <w:rPr>
      <w:rFonts w:eastAsiaTheme="majorEastAsia" w:cs="Times New Roman"/>
      <w:b/>
      <w:bCs/>
      <w:color w:val="000000" w:themeColor="text1"/>
      <w:sz w:val="28"/>
      <w:szCs w:val="32"/>
      <w:u w:val="single"/>
    </w:rPr>
  </w:style>
  <w:style w:type="paragraph" w:styleId="Heading2">
    <w:name w:val="heading 2"/>
    <w:basedOn w:val="Normal"/>
    <w:next w:val="Normal"/>
    <w:link w:val="Heading2Char"/>
    <w:uiPriority w:val="9"/>
    <w:unhideWhenUsed/>
    <w:qFormat/>
    <w:rsid w:val="008114F9"/>
    <w:pPr>
      <w:keepNext/>
      <w:keepLines/>
      <w:spacing w:before="200"/>
      <w:outlineLvl w:val="1"/>
    </w:pPr>
    <w:rPr>
      <w:rFonts w:eastAsiaTheme="majorEastAsia" w:cs="Times New Roman"/>
      <w:b/>
      <w:bCs/>
      <w:color w:val="000000" w:themeColor="text1"/>
    </w:rPr>
  </w:style>
  <w:style w:type="paragraph" w:styleId="Heading3">
    <w:name w:val="heading 3"/>
    <w:basedOn w:val="Normal"/>
    <w:next w:val="Normal"/>
    <w:link w:val="Heading3Char"/>
    <w:uiPriority w:val="9"/>
    <w:unhideWhenUsed/>
    <w:qFormat/>
    <w:rsid w:val="008114F9"/>
    <w:pPr>
      <w:keepNext/>
      <w:keepLines/>
      <w:spacing w:before="200"/>
      <w:outlineLvl w:val="2"/>
    </w:pPr>
    <w:rPr>
      <w:rFonts w:eastAsiaTheme="majorEastAsia" w:cs="Times New Roman"/>
      <w:b/>
      <w:bCs/>
      <w:i/>
      <w:color w:val="000000" w:themeColor="text1"/>
    </w:rPr>
  </w:style>
  <w:style w:type="paragraph" w:styleId="Heading4">
    <w:name w:val="heading 4"/>
    <w:basedOn w:val="Normal"/>
    <w:next w:val="Normal"/>
    <w:link w:val="Heading4Char"/>
    <w:uiPriority w:val="9"/>
    <w:unhideWhenUsed/>
    <w:qFormat/>
    <w:rsid w:val="008114F9"/>
    <w:pPr>
      <w:keepNext/>
      <w:keepLines/>
      <w:spacing w:before="200"/>
      <w:outlineLvl w:val="3"/>
    </w:pPr>
    <w:rPr>
      <w:b/>
      <w:bCs/>
      <w:i/>
      <w:iCs/>
      <w:szCs w:val="22"/>
    </w:rPr>
  </w:style>
  <w:style w:type="paragraph" w:styleId="Heading5">
    <w:name w:val="heading 5"/>
    <w:basedOn w:val="Normal"/>
    <w:next w:val="Normal"/>
    <w:link w:val="Heading5Char"/>
    <w:uiPriority w:val="9"/>
    <w:unhideWhenUsed/>
    <w:qFormat/>
    <w:rsid w:val="008114F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114F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0B6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0B66"/>
    <w:rPr>
      <w:rFonts w:ascii="Lucida Grande" w:hAnsi="Lucida Grande" w:cs="Lucida Grande"/>
      <w:sz w:val="18"/>
      <w:szCs w:val="18"/>
    </w:rPr>
  </w:style>
  <w:style w:type="character" w:customStyle="1" w:styleId="Heading1Char">
    <w:name w:val="Heading 1 Char"/>
    <w:basedOn w:val="DefaultParagraphFont"/>
    <w:link w:val="Heading1"/>
    <w:uiPriority w:val="9"/>
    <w:rsid w:val="008114F9"/>
    <w:rPr>
      <w:rFonts w:ascii="Times New Roman" w:eastAsiaTheme="majorEastAsia" w:hAnsi="Times New Roman" w:cs="Times New Roman"/>
      <w:b/>
      <w:bCs/>
      <w:color w:val="000000" w:themeColor="text1"/>
      <w:sz w:val="28"/>
      <w:szCs w:val="32"/>
      <w:u w:val="single"/>
      <w:lang w:val="en-GB"/>
    </w:rPr>
  </w:style>
  <w:style w:type="character" w:customStyle="1" w:styleId="Heading2Char">
    <w:name w:val="Heading 2 Char"/>
    <w:basedOn w:val="DefaultParagraphFont"/>
    <w:link w:val="Heading2"/>
    <w:uiPriority w:val="9"/>
    <w:rsid w:val="008114F9"/>
    <w:rPr>
      <w:rFonts w:ascii="Times New Roman" w:eastAsiaTheme="majorEastAsia" w:hAnsi="Times New Roman" w:cs="Times New Roman"/>
      <w:b/>
      <w:bCs/>
      <w:color w:val="000000" w:themeColor="text1"/>
      <w:lang w:val="en-GB"/>
    </w:rPr>
  </w:style>
  <w:style w:type="character" w:customStyle="1" w:styleId="Heading3Char">
    <w:name w:val="Heading 3 Char"/>
    <w:basedOn w:val="DefaultParagraphFont"/>
    <w:link w:val="Heading3"/>
    <w:uiPriority w:val="9"/>
    <w:rsid w:val="008114F9"/>
    <w:rPr>
      <w:rFonts w:ascii="Times New Roman" w:eastAsiaTheme="majorEastAsia" w:hAnsi="Times New Roman" w:cs="Times New Roman"/>
      <w:b/>
      <w:bCs/>
      <w:i/>
      <w:color w:val="000000" w:themeColor="text1"/>
      <w:lang w:val="en-GB"/>
    </w:rPr>
  </w:style>
  <w:style w:type="character" w:customStyle="1" w:styleId="Heading4Char">
    <w:name w:val="Heading 4 Char"/>
    <w:basedOn w:val="DefaultParagraphFont"/>
    <w:link w:val="Heading4"/>
    <w:uiPriority w:val="9"/>
    <w:rsid w:val="008114F9"/>
    <w:rPr>
      <w:rFonts w:ascii="Times New Roman" w:hAnsi="Times New Roman"/>
      <w:b/>
      <w:bCs/>
      <w:i/>
      <w:iCs/>
      <w:szCs w:val="22"/>
      <w:lang w:val="en-GB"/>
    </w:rPr>
  </w:style>
  <w:style w:type="character" w:customStyle="1" w:styleId="Heading5Char">
    <w:name w:val="Heading 5 Char"/>
    <w:basedOn w:val="DefaultParagraphFont"/>
    <w:link w:val="Heading5"/>
    <w:uiPriority w:val="9"/>
    <w:rsid w:val="008114F9"/>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8114F9"/>
    <w:rPr>
      <w:rFonts w:asciiTheme="majorHAnsi" w:eastAsiaTheme="majorEastAsia" w:hAnsiTheme="majorHAnsi" w:cstheme="majorBidi"/>
      <w:i/>
      <w:iCs/>
      <w:color w:val="243F60" w:themeColor="accent1" w:themeShade="7F"/>
      <w:lang w:val="en-GB"/>
    </w:rPr>
  </w:style>
  <w:style w:type="paragraph" w:styleId="FootnoteText">
    <w:name w:val="footnote text"/>
    <w:basedOn w:val="Normal"/>
    <w:link w:val="FootnoteTextChar"/>
    <w:autoRedefine/>
    <w:uiPriority w:val="99"/>
    <w:unhideWhenUsed/>
    <w:qFormat/>
    <w:rsid w:val="008114F9"/>
    <w:pPr>
      <w:spacing w:line="240" w:lineRule="auto"/>
    </w:pPr>
    <w:rPr>
      <w:sz w:val="18"/>
      <w:szCs w:val="18"/>
    </w:rPr>
  </w:style>
  <w:style w:type="character" w:customStyle="1" w:styleId="FootnoteTextChar">
    <w:name w:val="Footnote Text Char"/>
    <w:basedOn w:val="DefaultParagraphFont"/>
    <w:link w:val="FootnoteText"/>
    <w:uiPriority w:val="99"/>
    <w:rsid w:val="008114F9"/>
    <w:rPr>
      <w:rFonts w:ascii="Times New Roman" w:hAnsi="Times New Roman"/>
      <w:sz w:val="18"/>
      <w:szCs w:val="18"/>
      <w:lang w:val="en-GB"/>
    </w:rPr>
  </w:style>
  <w:style w:type="character" w:styleId="FootnoteReference">
    <w:name w:val="footnote reference"/>
    <w:basedOn w:val="DefaultParagraphFont"/>
    <w:uiPriority w:val="99"/>
    <w:unhideWhenUsed/>
    <w:rsid w:val="008114F9"/>
    <w:rPr>
      <w:vertAlign w:val="superscript"/>
    </w:rPr>
  </w:style>
  <w:style w:type="character" w:styleId="CommentReference">
    <w:name w:val="annotation reference"/>
    <w:basedOn w:val="DefaultParagraphFont"/>
    <w:uiPriority w:val="99"/>
    <w:semiHidden/>
    <w:unhideWhenUsed/>
    <w:rsid w:val="008114F9"/>
    <w:rPr>
      <w:sz w:val="18"/>
      <w:szCs w:val="18"/>
    </w:rPr>
  </w:style>
  <w:style w:type="paragraph" w:styleId="CommentText">
    <w:name w:val="annotation text"/>
    <w:basedOn w:val="Normal"/>
    <w:link w:val="CommentTextChar"/>
    <w:uiPriority w:val="99"/>
    <w:semiHidden/>
    <w:unhideWhenUsed/>
    <w:rsid w:val="008114F9"/>
  </w:style>
  <w:style w:type="character" w:customStyle="1" w:styleId="CommentTextChar">
    <w:name w:val="Comment Text Char"/>
    <w:basedOn w:val="DefaultParagraphFont"/>
    <w:link w:val="CommentText"/>
    <w:uiPriority w:val="99"/>
    <w:semiHidden/>
    <w:rsid w:val="008114F9"/>
    <w:rPr>
      <w:rFonts w:ascii="Times New Roman" w:hAnsi="Times New Roman"/>
      <w:lang w:val="en-GB"/>
    </w:rPr>
  </w:style>
  <w:style w:type="paragraph" w:styleId="ListParagraph">
    <w:name w:val="List Paragraph"/>
    <w:basedOn w:val="Normal"/>
    <w:uiPriority w:val="34"/>
    <w:qFormat/>
    <w:rsid w:val="008114F9"/>
    <w:pPr>
      <w:ind w:left="720"/>
      <w:contextualSpacing/>
    </w:pPr>
  </w:style>
  <w:style w:type="table" w:styleId="TableGrid">
    <w:name w:val="Table Grid"/>
    <w:basedOn w:val="TableNormal"/>
    <w:uiPriority w:val="59"/>
    <w:rsid w:val="008114F9"/>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lockQuote">
    <w:name w:val="Block Quote"/>
    <w:basedOn w:val="Normal"/>
    <w:next w:val="Normal"/>
    <w:qFormat/>
    <w:rsid w:val="008114F9"/>
    <w:pPr>
      <w:spacing w:before="120" w:after="120" w:line="240" w:lineRule="auto"/>
      <w:ind w:left="720"/>
    </w:pPr>
    <w:rPr>
      <w:lang w:val="en-US"/>
    </w:rPr>
  </w:style>
  <w:style w:type="paragraph" w:styleId="Footer">
    <w:name w:val="footer"/>
    <w:basedOn w:val="Normal"/>
    <w:link w:val="FooterChar"/>
    <w:uiPriority w:val="99"/>
    <w:unhideWhenUsed/>
    <w:rsid w:val="008114F9"/>
    <w:pPr>
      <w:tabs>
        <w:tab w:val="center" w:pos="4320"/>
        <w:tab w:val="right" w:pos="8640"/>
      </w:tabs>
    </w:pPr>
    <w:rPr>
      <w:lang w:val="en-US"/>
    </w:rPr>
  </w:style>
  <w:style w:type="character" w:customStyle="1" w:styleId="FooterChar">
    <w:name w:val="Footer Char"/>
    <w:basedOn w:val="DefaultParagraphFont"/>
    <w:link w:val="Footer"/>
    <w:uiPriority w:val="99"/>
    <w:rsid w:val="008114F9"/>
    <w:rPr>
      <w:rFonts w:ascii="Times New Roman" w:hAnsi="Times New Roman"/>
    </w:rPr>
  </w:style>
  <w:style w:type="character" w:styleId="PageNumber">
    <w:name w:val="page number"/>
    <w:basedOn w:val="DefaultParagraphFont"/>
    <w:uiPriority w:val="99"/>
    <w:semiHidden/>
    <w:unhideWhenUsed/>
    <w:rsid w:val="008114F9"/>
  </w:style>
  <w:style w:type="paragraph" w:customStyle="1" w:styleId="quote">
    <w:name w:val="quote"/>
    <w:basedOn w:val="Normal"/>
    <w:rsid w:val="008114F9"/>
    <w:pPr>
      <w:ind w:left="720" w:right="929"/>
    </w:pPr>
    <w:rPr>
      <w:rFonts w:eastAsia="Times New Roman" w:cs="Times New Roman"/>
      <w:lang w:val="en-US"/>
    </w:rPr>
  </w:style>
  <w:style w:type="character" w:styleId="Hyperlink">
    <w:name w:val="Hyperlink"/>
    <w:basedOn w:val="DefaultParagraphFont"/>
    <w:uiPriority w:val="99"/>
    <w:unhideWhenUsed/>
    <w:rsid w:val="008114F9"/>
    <w:rPr>
      <w:color w:val="0000FF" w:themeColor="hyperlink"/>
      <w:u w:val="single"/>
    </w:rPr>
  </w:style>
  <w:style w:type="paragraph" w:styleId="DocumentMap">
    <w:name w:val="Document Map"/>
    <w:basedOn w:val="Normal"/>
    <w:link w:val="DocumentMapChar"/>
    <w:uiPriority w:val="99"/>
    <w:semiHidden/>
    <w:unhideWhenUsed/>
    <w:rsid w:val="008114F9"/>
    <w:rPr>
      <w:rFonts w:ascii="Lucida Grande" w:hAnsi="Lucida Grande" w:cs="Lucida Grande"/>
      <w:lang w:val="en-US"/>
    </w:rPr>
  </w:style>
  <w:style w:type="character" w:customStyle="1" w:styleId="DocumentMapChar">
    <w:name w:val="Document Map Char"/>
    <w:basedOn w:val="DefaultParagraphFont"/>
    <w:link w:val="DocumentMap"/>
    <w:uiPriority w:val="99"/>
    <w:semiHidden/>
    <w:rsid w:val="008114F9"/>
    <w:rPr>
      <w:rFonts w:ascii="Lucida Grande" w:hAnsi="Lucida Grande" w:cs="Lucida Grande"/>
    </w:rPr>
  </w:style>
  <w:style w:type="paragraph" w:styleId="Header">
    <w:name w:val="header"/>
    <w:basedOn w:val="Normal"/>
    <w:link w:val="HeaderChar"/>
    <w:uiPriority w:val="99"/>
    <w:unhideWhenUsed/>
    <w:rsid w:val="008114F9"/>
    <w:pPr>
      <w:tabs>
        <w:tab w:val="center" w:pos="4320"/>
        <w:tab w:val="right" w:pos="8640"/>
      </w:tabs>
    </w:pPr>
    <w:rPr>
      <w:lang w:val="en-US"/>
    </w:rPr>
  </w:style>
  <w:style w:type="character" w:customStyle="1" w:styleId="HeaderChar">
    <w:name w:val="Header Char"/>
    <w:basedOn w:val="DefaultParagraphFont"/>
    <w:link w:val="Header"/>
    <w:uiPriority w:val="99"/>
    <w:rsid w:val="008114F9"/>
    <w:rPr>
      <w:rFonts w:ascii="Times New Roman" w:hAnsi="Times New Roman"/>
    </w:rPr>
  </w:style>
  <w:style w:type="paragraph" w:customStyle="1" w:styleId="AcademicNormal">
    <w:name w:val="AcademicNormal"/>
    <w:basedOn w:val="Normal"/>
    <w:rsid w:val="008114F9"/>
    <w:pPr>
      <w:jc w:val="both"/>
    </w:pPr>
    <w:rPr>
      <w:rFonts w:ascii="Garamond" w:eastAsia="Times" w:hAnsi="Garamond" w:cs="Times New Roman"/>
      <w:szCs w:val="20"/>
    </w:rPr>
  </w:style>
  <w:style w:type="paragraph" w:customStyle="1" w:styleId="Chapter">
    <w:name w:val="Chapter"/>
    <w:basedOn w:val="Normal"/>
    <w:rsid w:val="008114F9"/>
    <w:pPr>
      <w:widowControl w:val="0"/>
      <w:tabs>
        <w:tab w:val="left" w:pos="287"/>
        <w:tab w:val="left" w:pos="1200"/>
        <w:tab w:val="left" w:pos="1600"/>
        <w:tab w:val="left" w:pos="2000"/>
      </w:tabs>
      <w:autoSpaceDE w:val="0"/>
      <w:autoSpaceDN w:val="0"/>
      <w:adjustRightInd w:val="0"/>
    </w:pPr>
    <w:rPr>
      <w:rFonts w:ascii="Garamond" w:eastAsia="Times New Roman" w:hAnsi="Garamond" w:cs="Times New Roman"/>
      <w:b/>
      <w:bCs/>
      <w:color w:val="000000"/>
      <w:sz w:val="32"/>
      <w:szCs w:val="22"/>
      <w:lang w:val="en-US"/>
    </w:rPr>
  </w:style>
  <w:style w:type="paragraph" w:styleId="Revision">
    <w:name w:val="Revision"/>
    <w:hidden/>
    <w:uiPriority w:val="99"/>
    <w:semiHidden/>
    <w:rsid w:val="008114F9"/>
    <w:rPr>
      <w:rFonts w:ascii="Times New Roman" w:hAnsi="Times New Roman"/>
      <w:lang w:val="en-GB"/>
    </w:rPr>
  </w:style>
  <w:style w:type="paragraph" w:styleId="NoSpacing">
    <w:name w:val="No Spacing"/>
    <w:uiPriority w:val="1"/>
    <w:qFormat/>
    <w:rsid w:val="008114F9"/>
    <w:rPr>
      <w:rFonts w:ascii="Times New Roman" w:hAnsi="Times New Roman"/>
      <w:lang w:val="en-GB"/>
    </w:rPr>
  </w:style>
  <w:style w:type="paragraph" w:styleId="NormalWeb">
    <w:name w:val="Normal (Web)"/>
    <w:basedOn w:val="Normal"/>
    <w:uiPriority w:val="99"/>
    <w:unhideWhenUsed/>
    <w:rsid w:val="008114F9"/>
    <w:pPr>
      <w:spacing w:before="100" w:beforeAutospacing="1" w:after="100" w:afterAutospacing="1" w:line="240" w:lineRule="auto"/>
    </w:pPr>
    <w:rPr>
      <w:rFonts w:ascii="Times" w:hAnsi="Times" w:cs="Times New Roman"/>
      <w:sz w:val="20"/>
      <w:szCs w:val="20"/>
    </w:rPr>
  </w:style>
  <w:style w:type="character" w:styleId="SubtleEmphasis">
    <w:name w:val="Subtle Emphasis"/>
    <w:basedOn w:val="DefaultParagraphFont"/>
    <w:uiPriority w:val="19"/>
    <w:qFormat/>
    <w:rsid w:val="008114F9"/>
    <w:rPr>
      <w:i/>
      <w:iCs/>
      <w:color w:val="808080" w:themeColor="text1" w:themeTint="7F"/>
    </w:rPr>
  </w:style>
  <w:style w:type="paragraph" w:styleId="TOC1">
    <w:name w:val="toc 1"/>
    <w:basedOn w:val="Normal"/>
    <w:next w:val="Normal"/>
    <w:autoRedefine/>
    <w:uiPriority w:val="39"/>
    <w:unhideWhenUsed/>
    <w:rsid w:val="008114F9"/>
    <w:pPr>
      <w:tabs>
        <w:tab w:val="right" w:leader="dot" w:pos="8290"/>
      </w:tabs>
      <w:spacing w:before="120"/>
    </w:pPr>
    <w:rPr>
      <w:rFonts w:asciiTheme="minorHAnsi" w:hAnsiTheme="minorHAnsi"/>
      <w:b/>
    </w:rPr>
  </w:style>
  <w:style w:type="paragraph" w:styleId="TOC2">
    <w:name w:val="toc 2"/>
    <w:basedOn w:val="Normal"/>
    <w:next w:val="Normal"/>
    <w:autoRedefine/>
    <w:uiPriority w:val="39"/>
    <w:unhideWhenUsed/>
    <w:rsid w:val="008114F9"/>
    <w:pPr>
      <w:ind w:left="240"/>
    </w:pPr>
    <w:rPr>
      <w:rFonts w:asciiTheme="minorHAnsi" w:hAnsiTheme="minorHAnsi"/>
      <w:b/>
      <w:sz w:val="22"/>
      <w:szCs w:val="22"/>
    </w:rPr>
  </w:style>
  <w:style w:type="paragraph" w:styleId="TOC3">
    <w:name w:val="toc 3"/>
    <w:basedOn w:val="Normal"/>
    <w:next w:val="Normal"/>
    <w:autoRedefine/>
    <w:uiPriority w:val="39"/>
    <w:unhideWhenUsed/>
    <w:rsid w:val="008114F9"/>
    <w:pPr>
      <w:ind w:left="480"/>
    </w:pPr>
    <w:rPr>
      <w:rFonts w:asciiTheme="minorHAnsi" w:hAnsiTheme="minorHAnsi"/>
      <w:sz w:val="22"/>
      <w:szCs w:val="22"/>
    </w:rPr>
  </w:style>
  <w:style w:type="paragraph" w:styleId="TOC4">
    <w:name w:val="toc 4"/>
    <w:basedOn w:val="Normal"/>
    <w:next w:val="Normal"/>
    <w:autoRedefine/>
    <w:uiPriority w:val="39"/>
    <w:unhideWhenUsed/>
    <w:rsid w:val="008114F9"/>
    <w:pPr>
      <w:ind w:left="720"/>
    </w:pPr>
    <w:rPr>
      <w:rFonts w:asciiTheme="minorHAnsi" w:hAnsiTheme="minorHAnsi"/>
      <w:sz w:val="20"/>
      <w:szCs w:val="20"/>
    </w:rPr>
  </w:style>
  <w:style w:type="paragraph" w:styleId="TOC5">
    <w:name w:val="toc 5"/>
    <w:basedOn w:val="Normal"/>
    <w:next w:val="Normal"/>
    <w:autoRedefine/>
    <w:uiPriority w:val="39"/>
    <w:unhideWhenUsed/>
    <w:rsid w:val="008114F9"/>
    <w:pPr>
      <w:ind w:left="960"/>
    </w:pPr>
    <w:rPr>
      <w:rFonts w:asciiTheme="minorHAnsi" w:hAnsiTheme="minorHAnsi"/>
      <w:sz w:val="20"/>
      <w:szCs w:val="20"/>
    </w:rPr>
  </w:style>
  <w:style w:type="paragraph" w:styleId="TOC6">
    <w:name w:val="toc 6"/>
    <w:basedOn w:val="Normal"/>
    <w:next w:val="Normal"/>
    <w:autoRedefine/>
    <w:uiPriority w:val="39"/>
    <w:unhideWhenUsed/>
    <w:rsid w:val="008114F9"/>
    <w:pPr>
      <w:ind w:left="1200"/>
    </w:pPr>
    <w:rPr>
      <w:rFonts w:asciiTheme="minorHAnsi" w:hAnsiTheme="minorHAnsi"/>
      <w:sz w:val="20"/>
      <w:szCs w:val="20"/>
    </w:rPr>
  </w:style>
  <w:style w:type="paragraph" w:styleId="TOC7">
    <w:name w:val="toc 7"/>
    <w:basedOn w:val="Normal"/>
    <w:next w:val="Normal"/>
    <w:autoRedefine/>
    <w:uiPriority w:val="39"/>
    <w:unhideWhenUsed/>
    <w:rsid w:val="008114F9"/>
    <w:pPr>
      <w:ind w:left="1440"/>
    </w:pPr>
    <w:rPr>
      <w:rFonts w:asciiTheme="minorHAnsi" w:hAnsiTheme="minorHAnsi"/>
      <w:sz w:val="20"/>
      <w:szCs w:val="20"/>
    </w:rPr>
  </w:style>
  <w:style w:type="paragraph" w:styleId="TOC8">
    <w:name w:val="toc 8"/>
    <w:basedOn w:val="Normal"/>
    <w:next w:val="Normal"/>
    <w:autoRedefine/>
    <w:uiPriority w:val="39"/>
    <w:unhideWhenUsed/>
    <w:rsid w:val="008114F9"/>
    <w:pPr>
      <w:ind w:left="1680"/>
    </w:pPr>
    <w:rPr>
      <w:rFonts w:asciiTheme="minorHAnsi" w:hAnsiTheme="minorHAnsi"/>
      <w:sz w:val="20"/>
      <w:szCs w:val="20"/>
    </w:rPr>
  </w:style>
  <w:style w:type="paragraph" w:styleId="TOC9">
    <w:name w:val="toc 9"/>
    <w:basedOn w:val="Normal"/>
    <w:next w:val="Normal"/>
    <w:autoRedefine/>
    <w:uiPriority w:val="39"/>
    <w:unhideWhenUsed/>
    <w:rsid w:val="008114F9"/>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8114F9"/>
    <w:rPr>
      <w:color w:val="800080" w:themeColor="followedHyperlink"/>
      <w:u w:val="single"/>
    </w:rPr>
  </w:style>
  <w:style w:type="paragraph" w:styleId="Caption">
    <w:name w:val="caption"/>
    <w:basedOn w:val="Normal"/>
    <w:next w:val="Normal"/>
    <w:uiPriority w:val="35"/>
    <w:unhideWhenUsed/>
    <w:qFormat/>
    <w:rsid w:val="008114F9"/>
    <w:pPr>
      <w:spacing w:after="200" w:line="240" w:lineRule="auto"/>
      <w:jc w:val="center"/>
    </w:pPr>
    <w:rPr>
      <w:bCs/>
      <w:color w:val="000000" w:themeColor="text1"/>
      <w:sz w:val="18"/>
      <w:szCs w:val="18"/>
    </w:rPr>
  </w:style>
  <w:style w:type="paragraph" w:styleId="TableofFigures">
    <w:name w:val="table of figures"/>
    <w:basedOn w:val="Normal"/>
    <w:next w:val="Normal"/>
    <w:uiPriority w:val="99"/>
    <w:unhideWhenUsed/>
    <w:rsid w:val="008114F9"/>
    <w:rPr>
      <w:rFonts w:asciiTheme="minorHAnsi" w:hAnsiTheme="minorHAnsi"/>
      <w:i/>
      <w:sz w:val="20"/>
      <w:szCs w:val="20"/>
    </w:rPr>
  </w:style>
  <w:style w:type="paragraph" w:styleId="CommentSubject">
    <w:name w:val="annotation subject"/>
    <w:basedOn w:val="CommentText"/>
    <w:next w:val="CommentText"/>
    <w:link w:val="CommentSubjectChar"/>
    <w:uiPriority w:val="99"/>
    <w:semiHidden/>
    <w:unhideWhenUsed/>
    <w:rsid w:val="008114F9"/>
    <w:pPr>
      <w:spacing w:line="240" w:lineRule="auto"/>
    </w:pPr>
    <w:rPr>
      <w:b/>
      <w:bCs/>
      <w:sz w:val="20"/>
      <w:szCs w:val="20"/>
    </w:rPr>
  </w:style>
  <w:style w:type="character" w:customStyle="1" w:styleId="CommentSubjectChar">
    <w:name w:val="Comment Subject Char"/>
    <w:basedOn w:val="CommentTextChar"/>
    <w:link w:val="CommentSubject"/>
    <w:uiPriority w:val="99"/>
    <w:semiHidden/>
    <w:rsid w:val="008114F9"/>
    <w:rPr>
      <w:rFonts w:ascii="Times New Roman" w:hAnsi="Times New Roman"/>
      <w:b/>
      <w:bCs/>
      <w:sz w:val="20"/>
      <w:szCs w:val="20"/>
      <w:lang w:val="en-GB"/>
    </w:rPr>
  </w:style>
  <w:style w:type="paragraph" w:styleId="BodyText">
    <w:name w:val="Body Text"/>
    <w:basedOn w:val="Normal"/>
    <w:link w:val="BodyTextChar"/>
    <w:uiPriority w:val="99"/>
    <w:unhideWhenUsed/>
    <w:rsid w:val="008114F9"/>
    <w:pPr>
      <w:spacing w:after="120"/>
    </w:pPr>
  </w:style>
  <w:style w:type="character" w:customStyle="1" w:styleId="BodyTextChar">
    <w:name w:val="Body Text Char"/>
    <w:basedOn w:val="DefaultParagraphFont"/>
    <w:link w:val="BodyText"/>
    <w:uiPriority w:val="99"/>
    <w:rsid w:val="008114F9"/>
    <w:rPr>
      <w:rFonts w:ascii="Times New Roman" w:hAnsi="Times New Roman"/>
      <w:lang w:val="en-GB"/>
    </w:rPr>
  </w:style>
  <w:style w:type="paragraph" w:styleId="BlockText">
    <w:name w:val="Block Text"/>
    <w:basedOn w:val="Normal"/>
    <w:uiPriority w:val="99"/>
    <w:unhideWhenUsed/>
    <w:rsid w:val="008114F9"/>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hAnsiTheme="minorHAns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36</Pages>
  <Words>11569</Words>
  <Characters>65946</Characters>
  <Application>Microsoft Macintosh Word</Application>
  <DocSecurity>0</DocSecurity>
  <Lines>549</Lines>
  <Paragraphs>154</Paragraphs>
  <ScaleCrop>false</ScaleCrop>
  <Company>inc</Company>
  <LinksUpToDate>false</LinksUpToDate>
  <CharactersWithSpaces>77361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inc inc</dc:creator>
  <cp:keywords/>
  <dc:description/>
  <cp:lastModifiedBy>inc inc</cp:lastModifiedBy>
  <cp:revision>4</cp:revision>
  <dcterms:created xsi:type="dcterms:W3CDTF">2018-05-17T10:27:00Z</dcterms:created>
  <dcterms:modified xsi:type="dcterms:W3CDTF">2018-05-18T07:29:00Z</dcterms:modified>
</cp:coreProperties>
</file>